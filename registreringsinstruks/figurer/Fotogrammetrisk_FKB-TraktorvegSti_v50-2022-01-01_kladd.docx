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3889F5" w14:textId="77777777" w:rsidR="00DF4576" w:rsidRPr="00534ABB" w:rsidRDefault="00DF4576" w:rsidP="002B606E">
      <w:pPr>
        <w:pStyle w:val="Overskrift1"/>
      </w:pPr>
      <w:bookmarkStart w:id="0" w:name="_Toc526323044"/>
      <w:bookmarkStart w:id="1" w:name="_Toc19082587"/>
      <w:bookmarkStart w:id="2" w:name="_Toc82346279"/>
      <w:bookmarkStart w:id="3" w:name="_Toc487963871"/>
      <w:bookmarkStart w:id="4" w:name="_Toc488137329"/>
      <w:bookmarkStart w:id="5" w:name="_Toc488219585"/>
      <w:bookmarkStart w:id="6" w:name="_Toc488219735"/>
      <w:bookmarkStart w:id="7" w:name="_Toc488219866"/>
      <w:bookmarkStart w:id="8" w:name="_Toc492977072"/>
      <w:bookmarkStart w:id="9" w:name="_Toc492977177"/>
      <w:bookmarkStart w:id="10" w:name="_Toc493294403"/>
      <w:bookmarkStart w:id="11" w:name="_Toc493396852"/>
      <w:bookmarkStart w:id="12" w:name="_Toc493398503"/>
      <w:bookmarkStart w:id="13" w:name="_Toc493401410"/>
      <w:bookmarkStart w:id="14" w:name="_Toc493431256"/>
      <w:bookmarkStart w:id="15" w:name="_Toc493491307"/>
      <w:bookmarkStart w:id="16" w:name="_Toc493494229"/>
      <w:bookmarkStart w:id="17" w:name="_Toc493907514"/>
      <w:bookmarkStart w:id="18" w:name="_Toc495213147"/>
      <w:bookmarkStart w:id="19" w:name="_Toc495215112"/>
      <w:bookmarkStart w:id="20" w:name="_Toc495222407"/>
      <w:bookmarkStart w:id="21" w:name="_Toc495223270"/>
      <w:bookmarkStart w:id="22" w:name="_Toc495283476"/>
      <w:bookmarkStart w:id="23" w:name="_Toc495285482"/>
      <w:bookmarkStart w:id="24" w:name="_Toc495379407"/>
      <w:bookmarkStart w:id="25" w:name="_Toc495379728"/>
      <w:bookmarkStart w:id="26" w:name="_Toc495465193"/>
      <w:bookmarkStart w:id="27" w:name="_Toc495472903"/>
      <w:bookmarkStart w:id="28" w:name="_Toc495475285"/>
      <w:bookmarkStart w:id="29" w:name="_Toc495482437"/>
      <w:bookmarkStart w:id="30" w:name="_Toc507303846"/>
      <w:bookmarkStart w:id="31" w:name="_Toc507314149"/>
      <w:bookmarkStart w:id="32" w:name="_Toc523498052"/>
      <w:r w:rsidRPr="00534ABB">
        <w:t xml:space="preserve">FKB </w:t>
      </w:r>
      <w:bookmarkEnd w:id="0"/>
      <w:bookmarkEnd w:id="1"/>
      <w:r w:rsidR="00386FC2">
        <w:t>TraktorvegSti</w:t>
      </w:r>
      <w:bookmarkEnd w:id="2"/>
    </w:p>
    <w:p w14:paraId="77114A00" w14:textId="77777777" w:rsidR="006A5ADA" w:rsidRDefault="006A5ADA" w:rsidP="009C2DAE">
      <w:pPr>
        <w:rPr>
          <w:i/>
          <w:color w:val="FF0000"/>
        </w:rPr>
      </w:pPr>
    </w:p>
    <w:p w14:paraId="6D50E592" w14:textId="77777777" w:rsidR="00CD7401" w:rsidRDefault="00CD7401" w:rsidP="009C2DAE">
      <w:pPr>
        <w:rPr>
          <w:i/>
          <w:color w:val="FF0000"/>
        </w:rPr>
      </w:pPr>
    </w:p>
    <w:p w14:paraId="538410BE" w14:textId="77777777" w:rsidR="006A5ADA" w:rsidRPr="00534ABB" w:rsidRDefault="00534ABB" w:rsidP="009C2DAE">
      <w:pPr>
        <w:rPr>
          <w:rFonts w:ascii="Verdana" w:hAnsi="Verdana"/>
          <w:b/>
          <w:sz w:val="20"/>
          <w:szCs w:val="20"/>
        </w:rPr>
      </w:pPr>
      <w:r>
        <w:rPr>
          <w:rFonts w:ascii="Verdana" w:hAnsi="Verdana"/>
          <w:b/>
          <w:sz w:val="20"/>
          <w:szCs w:val="20"/>
        </w:rPr>
        <w:t>INNHOLDSFORTEGNELSE</w:t>
      </w:r>
    </w:p>
    <w:p w14:paraId="0C8328DC" w14:textId="77777777" w:rsidR="006A5ADA" w:rsidRPr="00813ED5" w:rsidRDefault="006A5ADA" w:rsidP="009C2DAE"/>
    <w:p w14:paraId="2F4D4B8B" w14:textId="2605BACF" w:rsidR="00E14490" w:rsidRDefault="009F3134">
      <w:pPr>
        <w:pStyle w:val="INNH1"/>
        <w:tabs>
          <w:tab w:val="right" w:leader="dot" w:pos="10194"/>
        </w:tabs>
        <w:rPr>
          <w:rFonts w:eastAsiaTheme="minorEastAsia"/>
          <w:b w:val="0"/>
          <w:bCs w:val="0"/>
          <w:caps w:val="0"/>
          <w:noProof/>
          <w:sz w:val="22"/>
          <w:szCs w:val="22"/>
          <w:lang w:val="nl-NL" w:eastAsia="ja-JP"/>
        </w:rPr>
      </w:pPr>
      <w:r w:rsidRPr="009C2DAE">
        <w:fldChar w:fldCharType="begin"/>
      </w:r>
      <w:r w:rsidR="006207F3" w:rsidRPr="009C2DAE">
        <w:instrText xml:space="preserve"> TOC \o "1-6" \h \z \u </w:instrText>
      </w:r>
      <w:r w:rsidRPr="009C2DAE">
        <w:fldChar w:fldCharType="separate"/>
      </w:r>
      <w:hyperlink w:anchor="_Toc82346279" w:history="1">
        <w:r w:rsidR="00E14490" w:rsidRPr="005B4853">
          <w:rPr>
            <w:rStyle w:val="Hyperkobling"/>
            <w:noProof/>
          </w:rPr>
          <w:t>FKB TraktorvegSti</w:t>
        </w:r>
        <w:r w:rsidR="00E14490">
          <w:rPr>
            <w:noProof/>
            <w:webHidden/>
          </w:rPr>
          <w:tab/>
        </w:r>
        <w:r w:rsidR="00E14490">
          <w:rPr>
            <w:noProof/>
            <w:webHidden/>
          </w:rPr>
          <w:fldChar w:fldCharType="begin"/>
        </w:r>
        <w:r w:rsidR="00E14490">
          <w:rPr>
            <w:noProof/>
            <w:webHidden/>
          </w:rPr>
          <w:instrText xml:space="preserve"> PAGEREF _Toc82346279 \h </w:instrText>
        </w:r>
        <w:r w:rsidR="00E14490">
          <w:rPr>
            <w:noProof/>
            <w:webHidden/>
          </w:rPr>
        </w:r>
        <w:r w:rsidR="00E14490">
          <w:rPr>
            <w:noProof/>
            <w:webHidden/>
          </w:rPr>
          <w:fldChar w:fldCharType="separate"/>
        </w:r>
        <w:r w:rsidR="00E14490">
          <w:rPr>
            <w:noProof/>
            <w:webHidden/>
          </w:rPr>
          <w:t>1</w:t>
        </w:r>
        <w:r w:rsidR="00E14490">
          <w:rPr>
            <w:noProof/>
            <w:webHidden/>
          </w:rPr>
          <w:fldChar w:fldCharType="end"/>
        </w:r>
      </w:hyperlink>
    </w:p>
    <w:p w14:paraId="4357E77E" w14:textId="74E02B73" w:rsidR="00E14490" w:rsidRDefault="008F2F01">
      <w:pPr>
        <w:pStyle w:val="INNH2"/>
        <w:tabs>
          <w:tab w:val="left" w:pos="660"/>
          <w:tab w:val="right" w:leader="dot" w:pos="10194"/>
        </w:tabs>
        <w:rPr>
          <w:rFonts w:eastAsiaTheme="minorEastAsia"/>
          <w:smallCaps w:val="0"/>
          <w:noProof/>
          <w:sz w:val="22"/>
          <w:szCs w:val="22"/>
          <w:lang w:val="nl-NL" w:eastAsia="ja-JP"/>
        </w:rPr>
      </w:pPr>
      <w:hyperlink w:anchor="_Toc82346280" w:history="1">
        <w:r w:rsidR="00E14490" w:rsidRPr="005B4853">
          <w:rPr>
            <w:rStyle w:val="Hyperkobling"/>
            <w:noProof/>
          </w:rPr>
          <w:t>1</w:t>
        </w:r>
        <w:r w:rsidR="00E14490">
          <w:rPr>
            <w:rFonts w:eastAsiaTheme="minorEastAsia"/>
            <w:smallCaps w:val="0"/>
            <w:noProof/>
            <w:sz w:val="22"/>
            <w:szCs w:val="22"/>
            <w:lang w:val="nl-NL" w:eastAsia="ja-JP"/>
          </w:rPr>
          <w:tab/>
        </w:r>
        <w:r w:rsidR="00E14490" w:rsidRPr="005B4853">
          <w:rPr>
            <w:rStyle w:val="Hyperkobling"/>
            <w:noProof/>
          </w:rPr>
          <w:t>Innledning</w:t>
        </w:r>
        <w:r w:rsidR="00E14490">
          <w:rPr>
            <w:noProof/>
            <w:webHidden/>
          </w:rPr>
          <w:tab/>
        </w:r>
        <w:r w:rsidR="00E14490">
          <w:rPr>
            <w:noProof/>
            <w:webHidden/>
          </w:rPr>
          <w:fldChar w:fldCharType="begin"/>
        </w:r>
        <w:r w:rsidR="00E14490">
          <w:rPr>
            <w:noProof/>
            <w:webHidden/>
          </w:rPr>
          <w:instrText xml:space="preserve"> PAGEREF _Toc82346280 \h </w:instrText>
        </w:r>
        <w:r w:rsidR="00E14490">
          <w:rPr>
            <w:noProof/>
            <w:webHidden/>
          </w:rPr>
        </w:r>
        <w:r w:rsidR="00E14490">
          <w:rPr>
            <w:noProof/>
            <w:webHidden/>
          </w:rPr>
          <w:fldChar w:fldCharType="separate"/>
        </w:r>
        <w:r w:rsidR="00E14490">
          <w:rPr>
            <w:noProof/>
            <w:webHidden/>
          </w:rPr>
          <w:t>2</w:t>
        </w:r>
        <w:r w:rsidR="00E14490">
          <w:rPr>
            <w:noProof/>
            <w:webHidden/>
          </w:rPr>
          <w:fldChar w:fldCharType="end"/>
        </w:r>
      </w:hyperlink>
    </w:p>
    <w:p w14:paraId="1E589801" w14:textId="111FDCF6"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81" w:history="1">
        <w:r w:rsidR="00E14490" w:rsidRPr="005B4853">
          <w:rPr>
            <w:rStyle w:val="Hyperkobling"/>
            <w:noProof/>
          </w:rPr>
          <w:t>1.1</w:t>
        </w:r>
        <w:r w:rsidR="00E14490">
          <w:rPr>
            <w:rFonts w:eastAsiaTheme="minorEastAsia"/>
            <w:i w:val="0"/>
            <w:iCs w:val="0"/>
            <w:noProof/>
            <w:sz w:val="22"/>
            <w:szCs w:val="22"/>
            <w:lang w:val="nl-NL" w:eastAsia="ja-JP"/>
          </w:rPr>
          <w:tab/>
        </w:r>
        <w:r w:rsidR="00E14490" w:rsidRPr="005B4853">
          <w:rPr>
            <w:rStyle w:val="Hyperkobling"/>
            <w:noProof/>
          </w:rPr>
          <w:t>Endringslogg</w:t>
        </w:r>
        <w:r w:rsidR="00E14490">
          <w:rPr>
            <w:noProof/>
            <w:webHidden/>
          </w:rPr>
          <w:tab/>
        </w:r>
        <w:r w:rsidR="00E14490">
          <w:rPr>
            <w:noProof/>
            <w:webHidden/>
          </w:rPr>
          <w:fldChar w:fldCharType="begin"/>
        </w:r>
        <w:r w:rsidR="00E14490">
          <w:rPr>
            <w:noProof/>
            <w:webHidden/>
          </w:rPr>
          <w:instrText xml:space="preserve"> PAGEREF _Toc82346281 \h </w:instrText>
        </w:r>
        <w:r w:rsidR="00E14490">
          <w:rPr>
            <w:noProof/>
            <w:webHidden/>
          </w:rPr>
        </w:r>
        <w:r w:rsidR="00E14490">
          <w:rPr>
            <w:noProof/>
            <w:webHidden/>
          </w:rPr>
          <w:fldChar w:fldCharType="separate"/>
        </w:r>
        <w:r w:rsidR="00E14490">
          <w:rPr>
            <w:noProof/>
            <w:webHidden/>
          </w:rPr>
          <w:t>2</w:t>
        </w:r>
        <w:r w:rsidR="00E14490">
          <w:rPr>
            <w:noProof/>
            <w:webHidden/>
          </w:rPr>
          <w:fldChar w:fldCharType="end"/>
        </w:r>
      </w:hyperlink>
    </w:p>
    <w:p w14:paraId="47CC1FED" w14:textId="132DFB6E" w:rsidR="00E14490" w:rsidRDefault="008F2F01">
      <w:pPr>
        <w:pStyle w:val="INNH2"/>
        <w:tabs>
          <w:tab w:val="left" w:pos="660"/>
          <w:tab w:val="right" w:leader="dot" w:pos="10194"/>
        </w:tabs>
        <w:rPr>
          <w:rFonts w:eastAsiaTheme="minorEastAsia"/>
          <w:smallCaps w:val="0"/>
          <w:noProof/>
          <w:sz w:val="22"/>
          <w:szCs w:val="22"/>
          <w:lang w:val="nl-NL" w:eastAsia="ja-JP"/>
        </w:rPr>
      </w:pPr>
      <w:hyperlink w:anchor="_Toc82346282" w:history="1">
        <w:r w:rsidR="00E14490" w:rsidRPr="005B4853">
          <w:rPr>
            <w:rStyle w:val="Hyperkobling"/>
            <w:noProof/>
          </w:rPr>
          <w:t>2</w:t>
        </w:r>
        <w:r w:rsidR="00E14490">
          <w:rPr>
            <w:rFonts w:eastAsiaTheme="minorEastAsia"/>
            <w:smallCaps w:val="0"/>
            <w:noProof/>
            <w:sz w:val="22"/>
            <w:szCs w:val="22"/>
            <w:lang w:val="nl-NL" w:eastAsia="ja-JP"/>
          </w:rPr>
          <w:tab/>
        </w:r>
        <w:r w:rsidR="00E14490" w:rsidRPr="005B4853">
          <w:rPr>
            <w:rStyle w:val="Hyperkobling"/>
            <w:noProof/>
          </w:rPr>
          <w:t>Objekttyper og egenskaper</w:t>
        </w:r>
        <w:r w:rsidR="00E14490">
          <w:rPr>
            <w:noProof/>
            <w:webHidden/>
          </w:rPr>
          <w:tab/>
        </w:r>
        <w:r w:rsidR="00E14490">
          <w:rPr>
            <w:noProof/>
            <w:webHidden/>
          </w:rPr>
          <w:fldChar w:fldCharType="begin"/>
        </w:r>
        <w:r w:rsidR="00E14490">
          <w:rPr>
            <w:noProof/>
            <w:webHidden/>
          </w:rPr>
          <w:instrText xml:space="preserve"> PAGEREF _Toc82346282 \h </w:instrText>
        </w:r>
        <w:r w:rsidR="00E14490">
          <w:rPr>
            <w:noProof/>
            <w:webHidden/>
          </w:rPr>
        </w:r>
        <w:r w:rsidR="00E14490">
          <w:rPr>
            <w:noProof/>
            <w:webHidden/>
          </w:rPr>
          <w:fldChar w:fldCharType="separate"/>
        </w:r>
        <w:r w:rsidR="00E14490">
          <w:rPr>
            <w:noProof/>
            <w:webHidden/>
          </w:rPr>
          <w:t>3</w:t>
        </w:r>
        <w:r w:rsidR="00E14490">
          <w:rPr>
            <w:noProof/>
            <w:webHidden/>
          </w:rPr>
          <w:fldChar w:fldCharType="end"/>
        </w:r>
      </w:hyperlink>
    </w:p>
    <w:p w14:paraId="7CF19E76" w14:textId="22E77685"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83" w:history="1">
        <w:r w:rsidR="00E14490" w:rsidRPr="005B4853">
          <w:rPr>
            <w:rStyle w:val="Hyperkobling"/>
            <w:noProof/>
          </w:rPr>
          <w:t>2.1</w:t>
        </w:r>
        <w:r w:rsidR="00E14490">
          <w:rPr>
            <w:rFonts w:eastAsiaTheme="minorEastAsia"/>
            <w:i w:val="0"/>
            <w:iCs w:val="0"/>
            <w:noProof/>
            <w:sz w:val="22"/>
            <w:szCs w:val="22"/>
            <w:lang w:val="nl-NL" w:eastAsia="ja-JP"/>
          </w:rPr>
          <w:tab/>
        </w:r>
        <w:r w:rsidR="00E14490" w:rsidRPr="005B4853">
          <w:rPr>
            <w:rStyle w:val="Hyperkobling"/>
            <w:noProof/>
          </w:rPr>
          <w:t>Veglenke</w:t>
        </w:r>
        <w:r w:rsidR="00E14490">
          <w:rPr>
            <w:noProof/>
            <w:webHidden/>
          </w:rPr>
          <w:tab/>
        </w:r>
        <w:r w:rsidR="00E14490">
          <w:rPr>
            <w:noProof/>
            <w:webHidden/>
          </w:rPr>
          <w:fldChar w:fldCharType="begin"/>
        </w:r>
        <w:r w:rsidR="00E14490">
          <w:rPr>
            <w:noProof/>
            <w:webHidden/>
          </w:rPr>
          <w:instrText xml:space="preserve"> PAGEREF _Toc82346283 \h </w:instrText>
        </w:r>
        <w:r w:rsidR="00E14490">
          <w:rPr>
            <w:noProof/>
            <w:webHidden/>
          </w:rPr>
        </w:r>
        <w:r w:rsidR="00E14490">
          <w:rPr>
            <w:noProof/>
            <w:webHidden/>
          </w:rPr>
          <w:fldChar w:fldCharType="separate"/>
        </w:r>
        <w:r w:rsidR="00E14490">
          <w:rPr>
            <w:noProof/>
            <w:webHidden/>
          </w:rPr>
          <w:t>3</w:t>
        </w:r>
        <w:r w:rsidR="00E14490">
          <w:rPr>
            <w:noProof/>
            <w:webHidden/>
          </w:rPr>
          <w:fldChar w:fldCharType="end"/>
        </w:r>
      </w:hyperlink>
    </w:p>
    <w:p w14:paraId="5C590D20" w14:textId="7F9FA1B0" w:rsidR="00E14490" w:rsidRDefault="008F2F01">
      <w:pPr>
        <w:pStyle w:val="INNH2"/>
        <w:tabs>
          <w:tab w:val="left" w:pos="660"/>
          <w:tab w:val="right" w:leader="dot" w:pos="10194"/>
        </w:tabs>
        <w:rPr>
          <w:rFonts w:eastAsiaTheme="minorEastAsia"/>
          <w:smallCaps w:val="0"/>
          <w:noProof/>
          <w:sz w:val="22"/>
          <w:szCs w:val="22"/>
          <w:lang w:val="nl-NL" w:eastAsia="ja-JP"/>
        </w:rPr>
      </w:pPr>
      <w:hyperlink w:anchor="_Toc82346284" w:history="1">
        <w:r w:rsidR="00E14490" w:rsidRPr="005B4853">
          <w:rPr>
            <w:rStyle w:val="Hyperkobling"/>
            <w:noProof/>
          </w:rPr>
          <w:t>3</w:t>
        </w:r>
        <w:r w:rsidR="00E14490">
          <w:rPr>
            <w:rFonts w:eastAsiaTheme="minorEastAsia"/>
            <w:smallCaps w:val="0"/>
            <w:noProof/>
            <w:sz w:val="22"/>
            <w:szCs w:val="22"/>
            <w:lang w:val="nl-NL" w:eastAsia="ja-JP"/>
          </w:rPr>
          <w:tab/>
        </w:r>
        <w:r w:rsidR="00E14490" w:rsidRPr="005B4853">
          <w:rPr>
            <w:rStyle w:val="Hyperkobling"/>
            <w:noProof/>
          </w:rPr>
          <w:t>Beskrivelse av egenskaper og egenskapsverdier</w:t>
        </w:r>
        <w:r w:rsidR="00E14490">
          <w:rPr>
            <w:noProof/>
            <w:webHidden/>
          </w:rPr>
          <w:tab/>
        </w:r>
        <w:r w:rsidR="00E14490">
          <w:rPr>
            <w:noProof/>
            <w:webHidden/>
          </w:rPr>
          <w:fldChar w:fldCharType="begin"/>
        </w:r>
        <w:r w:rsidR="00E14490">
          <w:rPr>
            <w:noProof/>
            <w:webHidden/>
          </w:rPr>
          <w:instrText xml:space="preserve"> PAGEREF _Toc82346284 \h </w:instrText>
        </w:r>
        <w:r w:rsidR="00E14490">
          <w:rPr>
            <w:noProof/>
            <w:webHidden/>
          </w:rPr>
        </w:r>
        <w:r w:rsidR="00E14490">
          <w:rPr>
            <w:noProof/>
            <w:webHidden/>
          </w:rPr>
          <w:fldChar w:fldCharType="separate"/>
        </w:r>
        <w:r w:rsidR="00E14490">
          <w:rPr>
            <w:noProof/>
            <w:webHidden/>
          </w:rPr>
          <w:t>5</w:t>
        </w:r>
        <w:r w:rsidR="00E14490">
          <w:rPr>
            <w:noProof/>
            <w:webHidden/>
          </w:rPr>
          <w:fldChar w:fldCharType="end"/>
        </w:r>
      </w:hyperlink>
    </w:p>
    <w:p w14:paraId="5F5972FE" w14:textId="1A566997"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85" w:history="1">
        <w:r w:rsidR="00E14490" w:rsidRPr="005B4853">
          <w:rPr>
            <w:rStyle w:val="Hyperkobling"/>
            <w:noProof/>
          </w:rPr>
          <w:t>3.1</w:t>
        </w:r>
        <w:r w:rsidR="00E14490">
          <w:rPr>
            <w:rFonts w:eastAsiaTheme="minorEastAsia"/>
            <w:i w:val="0"/>
            <w:iCs w:val="0"/>
            <w:noProof/>
            <w:sz w:val="22"/>
            <w:szCs w:val="22"/>
            <w:lang w:val="nl-NL" w:eastAsia="ja-JP"/>
          </w:rPr>
          <w:tab/>
        </w:r>
        <w:r w:rsidR="00E14490" w:rsidRPr="005B4853">
          <w:rPr>
            <w:rStyle w:val="Hyperkobling"/>
            <w:noProof/>
          </w:rPr>
          <w:t>typeveg TYPEVEG</w:t>
        </w:r>
        <w:r w:rsidR="00E14490">
          <w:rPr>
            <w:noProof/>
            <w:webHidden/>
          </w:rPr>
          <w:tab/>
        </w:r>
        <w:r w:rsidR="00E14490">
          <w:rPr>
            <w:noProof/>
            <w:webHidden/>
          </w:rPr>
          <w:fldChar w:fldCharType="begin"/>
        </w:r>
        <w:r w:rsidR="00E14490">
          <w:rPr>
            <w:noProof/>
            <w:webHidden/>
          </w:rPr>
          <w:instrText xml:space="preserve"> PAGEREF _Toc82346285 \h </w:instrText>
        </w:r>
        <w:r w:rsidR="00E14490">
          <w:rPr>
            <w:noProof/>
            <w:webHidden/>
          </w:rPr>
        </w:r>
        <w:r w:rsidR="00E14490">
          <w:rPr>
            <w:noProof/>
            <w:webHidden/>
          </w:rPr>
          <w:fldChar w:fldCharType="separate"/>
        </w:r>
        <w:r w:rsidR="00E14490">
          <w:rPr>
            <w:noProof/>
            <w:webHidden/>
          </w:rPr>
          <w:t>5</w:t>
        </w:r>
        <w:r w:rsidR="00E14490">
          <w:rPr>
            <w:noProof/>
            <w:webHidden/>
          </w:rPr>
          <w:fldChar w:fldCharType="end"/>
        </w:r>
      </w:hyperlink>
    </w:p>
    <w:p w14:paraId="059D6979" w14:textId="696050FC"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86" w:history="1">
        <w:r w:rsidR="00E14490" w:rsidRPr="005B4853">
          <w:rPr>
            <w:rStyle w:val="Hyperkobling"/>
            <w:noProof/>
          </w:rPr>
          <w:t>3.2</w:t>
        </w:r>
        <w:r w:rsidR="00E14490">
          <w:rPr>
            <w:rFonts w:eastAsiaTheme="minorEastAsia"/>
            <w:i w:val="0"/>
            <w:iCs w:val="0"/>
            <w:noProof/>
            <w:sz w:val="22"/>
            <w:szCs w:val="22"/>
            <w:lang w:val="nl-NL" w:eastAsia="ja-JP"/>
          </w:rPr>
          <w:tab/>
        </w:r>
        <w:r w:rsidR="00E14490" w:rsidRPr="005B4853">
          <w:rPr>
            <w:rStyle w:val="Hyperkobling"/>
            <w:noProof/>
          </w:rPr>
          <w:t>belysning BELYSNING</w:t>
        </w:r>
        <w:r w:rsidR="00E14490">
          <w:rPr>
            <w:noProof/>
            <w:webHidden/>
          </w:rPr>
          <w:tab/>
        </w:r>
        <w:r w:rsidR="00E14490">
          <w:rPr>
            <w:noProof/>
            <w:webHidden/>
          </w:rPr>
          <w:fldChar w:fldCharType="begin"/>
        </w:r>
        <w:r w:rsidR="00E14490">
          <w:rPr>
            <w:noProof/>
            <w:webHidden/>
          </w:rPr>
          <w:instrText xml:space="preserve"> PAGEREF _Toc82346286 \h </w:instrText>
        </w:r>
        <w:r w:rsidR="00E14490">
          <w:rPr>
            <w:noProof/>
            <w:webHidden/>
          </w:rPr>
        </w:r>
        <w:r w:rsidR="00E14490">
          <w:rPr>
            <w:noProof/>
            <w:webHidden/>
          </w:rPr>
          <w:fldChar w:fldCharType="separate"/>
        </w:r>
        <w:r w:rsidR="00E14490">
          <w:rPr>
            <w:noProof/>
            <w:webHidden/>
          </w:rPr>
          <w:t>13</w:t>
        </w:r>
        <w:r w:rsidR="00E14490">
          <w:rPr>
            <w:noProof/>
            <w:webHidden/>
          </w:rPr>
          <w:fldChar w:fldCharType="end"/>
        </w:r>
      </w:hyperlink>
    </w:p>
    <w:p w14:paraId="02E3E95A" w14:textId="2258B1C5"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87" w:history="1">
        <w:r w:rsidR="00E14490" w:rsidRPr="005B4853">
          <w:rPr>
            <w:rStyle w:val="Hyperkobling"/>
            <w:noProof/>
          </w:rPr>
          <w:t>3.3</w:t>
        </w:r>
        <w:r w:rsidR="00E14490">
          <w:rPr>
            <w:rFonts w:eastAsiaTheme="minorEastAsia"/>
            <w:i w:val="0"/>
            <w:iCs w:val="0"/>
            <w:noProof/>
            <w:sz w:val="22"/>
            <w:szCs w:val="22"/>
            <w:lang w:val="nl-NL" w:eastAsia="ja-JP"/>
          </w:rPr>
          <w:tab/>
        </w:r>
        <w:r w:rsidR="00E14490" w:rsidRPr="005B4853">
          <w:rPr>
            <w:rStyle w:val="Hyperkobling"/>
            <w:noProof/>
          </w:rPr>
          <w:t>konnekteringslenke KONNEKTERINGSLENKE</w:t>
        </w:r>
        <w:r w:rsidR="00E14490">
          <w:rPr>
            <w:noProof/>
            <w:webHidden/>
          </w:rPr>
          <w:tab/>
        </w:r>
        <w:r w:rsidR="00E14490">
          <w:rPr>
            <w:noProof/>
            <w:webHidden/>
          </w:rPr>
          <w:fldChar w:fldCharType="begin"/>
        </w:r>
        <w:r w:rsidR="00E14490">
          <w:rPr>
            <w:noProof/>
            <w:webHidden/>
          </w:rPr>
          <w:instrText xml:space="preserve"> PAGEREF _Toc82346287 \h </w:instrText>
        </w:r>
        <w:r w:rsidR="00E14490">
          <w:rPr>
            <w:noProof/>
            <w:webHidden/>
          </w:rPr>
        </w:r>
        <w:r w:rsidR="00E14490">
          <w:rPr>
            <w:noProof/>
            <w:webHidden/>
          </w:rPr>
          <w:fldChar w:fldCharType="separate"/>
        </w:r>
        <w:r w:rsidR="00E14490">
          <w:rPr>
            <w:noProof/>
            <w:webHidden/>
          </w:rPr>
          <w:t>13</w:t>
        </w:r>
        <w:r w:rsidR="00E14490">
          <w:rPr>
            <w:noProof/>
            <w:webHidden/>
          </w:rPr>
          <w:fldChar w:fldCharType="end"/>
        </w:r>
      </w:hyperlink>
    </w:p>
    <w:p w14:paraId="7C7BE37B" w14:textId="535117F7"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88" w:history="1">
        <w:r w:rsidR="00E14490" w:rsidRPr="005B4853">
          <w:rPr>
            <w:rStyle w:val="Hyperkobling"/>
            <w:noProof/>
          </w:rPr>
          <w:t>3.4</w:t>
        </w:r>
        <w:r w:rsidR="00E14490">
          <w:rPr>
            <w:rFonts w:eastAsiaTheme="minorEastAsia"/>
            <w:i w:val="0"/>
            <w:iCs w:val="0"/>
            <w:noProof/>
            <w:sz w:val="22"/>
            <w:szCs w:val="22"/>
            <w:lang w:val="nl-NL" w:eastAsia="ja-JP"/>
          </w:rPr>
          <w:tab/>
        </w:r>
        <w:r w:rsidR="00E14490" w:rsidRPr="005B4853">
          <w:rPr>
            <w:rStyle w:val="Hyperkobling"/>
            <w:noProof/>
          </w:rPr>
          <w:t>medium MEDIUM</w:t>
        </w:r>
        <w:r w:rsidR="00E14490">
          <w:rPr>
            <w:noProof/>
            <w:webHidden/>
          </w:rPr>
          <w:tab/>
        </w:r>
        <w:r w:rsidR="00E14490">
          <w:rPr>
            <w:noProof/>
            <w:webHidden/>
          </w:rPr>
          <w:fldChar w:fldCharType="begin"/>
        </w:r>
        <w:r w:rsidR="00E14490">
          <w:rPr>
            <w:noProof/>
            <w:webHidden/>
          </w:rPr>
          <w:instrText xml:space="preserve"> PAGEREF _Toc82346288 \h </w:instrText>
        </w:r>
        <w:r w:rsidR="00E14490">
          <w:rPr>
            <w:noProof/>
            <w:webHidden/>
          </w:rPr>
        </w:r>
        <w:r w:rsidR="00E14490">
          <w:rPr>
            <w:noProof/>
            <w:webHidden/>
          </w:rPr>
          <w:fldChar w:fldCharType="separate"/>
        </w:r>
        <w:r w:rsidR="00E14490">
          <w:rPr>
            <w:noProof/>
            <w:webHidden/>
          </w:rPr>
          <w:t>17</w:t>
        </w:r>
        <w:r w:rsidR="00E14490">
          <w:rPr>
            <w:noProof/>
            <w:webHidden/>
          </w:rPr>
          <w:fldChar w:fldCharType="end"/>
        </w:r>
      </w:hyperlink>
    </w:p>
    <w:p w14:paraId="37D2D1F5" w14:textId="7EBCCAF6" w:rsidR="00E14490" w:rsidRDefault="008F2F01">
      <w:pPr>
        <w:pStyle w:val="INNH2"/>
        <w:tabs>
          <w:tab w:val="left" w:pos="660"/>
          <w:tab w:val="right" w:leader="dot" w:pos="10194"/>
        </w:tabs>
        <w:rPr>
          <w:rFonts w:eastAsiaTheme="minorEastAsia"/>
          <w:smallCaps w:val="0"/>
          <w:noProof/>
          <w:sz w:val="22"/>
          <w:szCs w:val="22"/>
          <w:lang w:val="nl-NL" w:eastAsia="ja-JP"/>
        </w:rPr>
      </w:pPr>
      <w:hyperlink w:anchor="_Toc82346289" w:history="1">
        <w:r w:rsidR="00E14490" w:rsidRPr="005B4853">
          <w:rPr>
            <w:rStyle w:val="Hyperkobling"/>
            <w:noProof/>
          </w:rPr>
          <w:t>4</w:t>
        </w:r>
        <w:r w:rsidR="00E14490">
          <w:rPr>
            <w:rFonts w:eastAsiaTheme="minorEastAsia"/>
            <w:smallCaps w:val="0"/>
            <w:noProof/>
            <w:sz w:val="22"/>
            <w:szCs w:val="22"/>
            <w:lang w:val="nl-NL" w:eastAsia="ja-JP"/>
          </w:rPr>
          <w:tab/>
        </w:r>
        <w:r w:rsidR="00E14490" w:rsidRPr="005B4853">
          <w:rPr>
            <w:rStyle w:val="Hyperkobling"/>
            <w:noProof/>
          </w:rPr>
          <w:t>Datakvalitet</w:t>
        </w:r>
        <w:r w:rsidR="00E14490">
          <w:rPr>
            <w:noProof/>
            <w:webHidden/>
          </w:rPr>
          <w:tab/>
        </w:r>
        <w:r w:rsidR="00E14490">
          <w:rPr>
            <w:noProof/>
            <w:webHidden/>
          </w:rPr>
          <w:fldChar w:fldCharType="begin"/>
        </w:r>
        <w:r w:rsidR="00E14490">
          <w:rPr>
            <w:noProof/>
            <w:webHidden/>
          </w:rPr>
          <w:instrText xml:space="preserve"> PAGEREF _Toc82346289 \h </w:instrText>
        </w:r>
        <w:r w:rsidR="00E14490">
          <w:rPr>
            <w:noProof/>
            <w:webHidden/>
          </w:rPr>
        </w:r>
        <w:r w:rsidR="00E14490">
          <w:rPr>
            <w:noProof/>
            <w:webHidden/>
          </w:rPr>
          <w:fldChar w:fldCharType="separate"/>
        </w:r>
        <w:r w:rsidR="00E14490">
          <w:rPr>
            <w:noProof/>
            <w:webHidden/>
          </w:rPr>
          <w:t>18</w:t>
        </w:r>
        <w:r w:rsidR="00E14490">
          <w:rPr>
            <w:noProof/>
            <w:webHidden/>
          </w:rPr>
          <w:fldChar w:fldCharType="end"/>
        </w:r>
      </w:hyperlink>
    </w:p>
    <w:p w14:paraId="2DCD808B" w14:textId="7B860712"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90" w:history="1">
        <w:r w:rsidR="00E14490" w:rsidRPr="005B4853">
          <w:rPr>
            <w:rStyle w:val="Hyperkobling"/>
            <w:noProof/>
          </w:rPr>
          <w:t>4.1</w:t>
        </w:r>
        <w:r w:rsidR="00E14490">
          <w:rPr>
            <w:rFonts w:eastAsiaTheme="minorEastAsia"/>
            <w:i w:val="0"/>
            <w:iCs w:val="0"/>
            <w:noProof/>
            <w:sz w:val="22"/>
            <w:szCs w:val="22"/>
            <w:lang w:val="nl-NL" w:eastAsia="ja-JP"/>
          </w:rPr>
          <w:tab/>
        </w:r>
        <w:r w:rsidR="00E14490" w:rsidRPr="005B4853">
          <w:rPr>
            <w:rStyle w:val="Hyperkobling"/>
            <w:noProof/>
          </w:rPr>
          <w:t>Kvalitetskrav</w:t>
        </w:r>
        <w:r w:rsidR="00E14490">
          <w:rPr>
            <w:noProof/>
            <w:webHidden/>
          </w:rPr>
          <w:tab/>
        </w:r>
        <w:r w:rsidR="00E14490">
          <w:rPr>
            <w:noProof/>
            <w:webHidden/>
          </w:rPr>
          <w:fldChar w:fldCharType="begin"/>
        </w:r>
        <w:r w:rsidR="00E14490">
          <w:rPr>
            <w:noProof/>
            <w:webHidden/>
          </w:rPr>
          <w:instrText xml:space="preserve"> PAGEREF _Toc82346290 \h </w:instrText>
        </w:r>
        <w:r w:rsidR="00E14490">
          <w:rPr>
            <w:noProof/>
            <w:webHidden/>
          </w:rPr>
        </w:r>
        <w:r w:rsidR="00E14490">
          <w:rPr>
            <w:noProof/>
            <w:webHidden/>
          </w:rPr>
          <w:fldChar w:fldCharType="separate"/>
        </w:r>
        <w:r w:rsidR="00E14490">
          <w:rPr>
            <w:noProof/>
            <w:webHidden/>
          </w:rPr>
          <w:t>18</w:t>
        </w:r>
        <w:r w:rsidR="00E14490">
          <w:rPr>
            <w:noProof/>
            <w:webHidden/>
          </w:rPr>
          <w:fldChar w:fldCharType="end"/>
        </w:r>
      </w:hyperlink>
    </w:p>
    <w:p w14:paraId="3FC9147C" w14:textId="2DDA58AC"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91" w:history="1">
        <w:r w:rsidR="00E14490" w:rsidRPr="005B4853">
          <w:rPr>
            <w:rStyle w:val="Hyperkobling"/>
            <w:noProof/>
          </w:rPr>
          <w:t>4.2</w:t>
        </w:r>
        <w:r w:rsidR="00E14490">
          <w:rPr>
            <w:rFonts w:eastAsiaTheme="minorEastAsia"/>
            <w:i w:val="0"/>
            <w:iCs w:val="0"/>
            <w:noProof/>
            <w:sz w:val="22"/>
            <w:szCs w:val="22"/>
            <w:lang w:val="nl-NL" w:eastAsia="ja-JP"/>
          </w:rPr>
          <w:tab/>
        </w:r>
        <w:r w:rsidR="00E14490" w:rsidRPr="005B4853">
          <w:rPr>
            <w:rStyle w:val="Hyperkobling"/>
            <w:noProof/>
          </w:rPr>
          <w:t>Klasser for fullstendighet og stedfestingsnøyaktighet</w:t>
        </w:r>
        <w:r w:rsidR="00E14490">
          <w:rPr>
            <w:noProof/>
            <w:webHidden/>
          </w:rPr>
          <w:tab/>
        </w:r>
        <w:r w:rsidR="00E14490">
          <w:rPr>
            <w:noProof/>
            <w:webHidden/>
          </w:rPr>
          <w:fldChar w:fldCharType="begin"/>
        </w:r>
        <w:r w:rsidR="00E14490">
          <w:rPr>
            <w:noProof/>
            <w:webHidden/>
          </w:rPr>
          <w:instrText xml:space="preserve"> PAGEREF _Toc82346291 \h </w:instrText>
        </w:r>
        <w:r w:rsidR="00E14490">
          <w:rPr>
            <w:noProof/>
            <w:webHidden/>
          </w:rPr>
        </w:r>
        <w:r w:rsidR="00E14490">
          <w:rPr>
            <w:noProof/>
            <w:webHidden/>
          </w:rPr>
          <w:fldChar w:fldCharType="separate"/>
        </w:r>
        <w:r w:rsidR="00E14490">
          <w:rPr>
            <w:noProof/>
            <w:webHidden/>
          </w:rPr>
          <w:t>18</w:t>
        </w:r>
        <w:r w:rsidR="00E14490">
          <w:rPr>
            <w:noProof/>
            <w:webHidden/>
          </w:rPr>
          <w:fldChar w:fldCharType="end"/>
        </w:r>
      </w:hyperlink>
    </w:p>
    <w:p w14:paraId="2023B789" w14:textId="1D77F709" w:rsidR="00E14490" w:rsidRDefault="008F2F01">
      <w:pPr>
        <w:pStyle w:val="INNH2"/>
        <w:tabs>
          <w:tab w:val="left" w:pos="660"/>
          <w:tab w:val="right" w:leader="dot" w:pos="10194"/>
        </w:tabs>
        <w:rPr>
          <w:rFonts w:eastAsiaTheme="minorEastAsia"/>
          <w:smallCaps w:val="0"/>
          <w:noProof/>
          <w:sz w:val="22"/>
          <w:szCs w:val="22"/>
          <w:lang w:val="nl-NL" w:eastAsia="ja-JP"/>
        </w:rPr>
      </w:pPr>
      <w:hyperlink w:anchor="_Toc82346292" w:history="1">
        <w:r w:rsidR="00E14490" w:rsidRPr="005B4853">
          <w:rPr>
            <w:rStyle w:val="Hyperkobling"/>
            <w:noProof/>
          </w:rPr>
          <w:t>5</w:t>
        </w:r>
        <w:r w:rsidR="00E14490">
          <w:rPr>
            <w:rFonts w:eastAsiaTheme="minorEastAsia"/>
            <w:smallCaps w:val="0"/>
            <w:noProof/>
            <w:sz w:val="22"/>
            <w:szCs w:val="22"/>
            <w:lang w:val="nl-NL" w:eastAsia="ja-JP"/>
          </w:rPr>
          <w:tab/>
        </w:r>
        <w:r w:rsidR="00E14490" w:rsidRPr="005B4853">
          <w:rPr>
            <w:rStyle w:val="Hyperkobling"/>
            <w:noProof/>
          </w:rPr>
          <w:t>Ajourføring</w:t>
        </w:r>
        <w:r w:rsidR="00E14490">
          <w:rPr>
            <w:noProof/>
            <w:webHidden/>
          </w:rPr>
          <w:tab/>
        </w:r>
        <w:r w:rsidR="00E14490">
          <w:rPr>
            <w:noProof/>
            <w:webHidden/>
          </w:rPr>
          <w:fldChar w:fldCharType="begin"/>
        </w:r>
        <w:r w:rsidR="00E14490">
          <w:rPr>
            <w:noProof/>
            <w:webHidden/>
          </w:rPr>
          <w:instrText xml:space="preserve"> PAGEREF _Toc82346292 \h </w:instrText>
        </w:r>
        <w:r w:rsidR="00E14490">
          <w:rPr>
            <w:noProof/>
            <w:webHidden/>
          </w:rPr>
        </w:r>
        <w:r w:rsidR="00E14490">
          <w:rPr>
            <w:noProof/>
            <w:webHidden/>
          </w:rPr>
          <w:fldChar w:fldCharType="separate"/>
        </w:r>
        <w:r w:rsidR="00E14490">
          <w:rPr>
            <w:noProof/>
            <w:webHidden/>
          </w:rPr>
          <w:t>19</w:t>
        </w:r>
        <w:r w:rsidR="00E14490">
          <w:rPr>
            <w:noProof/>
            <w:webHidden/>
          </w:rPr>
          <w:fldChar w:fldCharType="end"/>
        </w:r>
      </w:hyperlink>
    </w:p>
    <w:p w14:paraId="1544B81F" w14:textId="1DC57E81"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93" w:history="1">
        <w:r w:rsidR="00E14490" w:rsidRPr="005B4853">
          <w:rPr>
            <w:rStyle w:val="Hyperkobling"/>
            <w:noProof/>
          </w:rPr>
          <w:t>5.1</w:t>
        </w:r>
        <w:r w:rsidR="00E14490">
          <w:rPr>
            <w:rFonts w:eastAsiaTheme="minorEastAsia"/>
            <w:i w:val="0"/>
            <w:iCs w:val="0"/>
            <w:noProof/>
            <w:sz w:val="22"/>
            <w:szCs w:val="22"/>
            <w:lang w:val="nl-NL" w:eastAsia="ja-JP"/>
          </w:rPr>
          <w:tab/>
        </w:r>
        <w:r w:rsidR="00E14490" w:rsidRPr="005B4853">
          <w:rPr>
            <w:rStyle w:val="Hyperkobling"/>
            <w:noProof/>
          </w:rPr>
          <w:t>Fotogrammetrisk datafangst</w:t>
        </w:r>
        <w:r w:rsidR="00E14490">
          <w:rPr>
            <w:noProof/>
            <w:webHidden/>
          </w:rPr>
          <w:tab/>
        </w:r>
        <w:r w:rsidR="00E14490">
          <w:rPr>
            <w:noProof/>
            <w:webHidden/>
          </w:rPr>
          <w:fldChar w:fldCharType="begin"/>
        </w:r>
        <w:r w:rsidR="00E14490">
          <w:rPr>
            <w:noProof/>
            <w:webHidden/>
          </w:rPr>
          <w:instrText xml:space="preserve"> PAGEREF _Toc82346293 \h </w:instrText>
        </w:r>
        <w:r w:rsidR="00E14490">
          <w:rPr>
            <w:noProof/>
            <w:webHidden/>
          </w:rPr>
        </w:r>
        <w:r w:rsidR="00E14490">
          <w:rPr>
            <w:noProof/>
            <w:webHidden/>
          </w:rPr>
          <w:fldChar w:fldCharType="separate"/>
        </w:r>
        <w:r w:rsidR="00E14490">
          <w:rPr>
            <w:noProof/>
            <w:webHidden/>
          </w:rPr>
          <w:t>19</w:t>
        </w:r>
        <w:r w:rsidR="00E14490">
          <w:rPr>
            <w:noProof/>
            <w:webHidden/>
          </w:rPr>
          <w:fldChar w:fldCharType="end"/>
        </w:r>
      </w:hyperlink>
    </w:p>
    <w:p w14:paraId="08583D54" w14:textId="5437D9A8"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94" w:history="1">
        <w:r w:rsidR="00E14490" w:rsidRPr="005B4853">
          <w:rPr>
            <w:rStyle w:val="Hyperkobling"/>
            <w:noProof/>
          </w:rPr>
          <w:t>5.2</w:t>
        </w:r>
        <w:r w:rsidR="00E14490">
          <w:rPr>
            <w:rFonts w:eastAsiaTheme="minorEastAsia"/>
            <w:i w:val="0"/>
            <w:iCs w:val="0"/>
            <w:noProof/>
            <w:sz w:val="22"/>
            <w:szCs w:val="22"/>
            <w:lang w:val="nl-NL" w:eastAsia="ja-JP"/>
          </w:rPr>
          <w:tab/>
        </w:r>
        <w:r w:rsidR="00E14490" w:rsidRPr="005B4853">
          <w:rPr>
            <w:rStyle w:val="Hyperkobling"/>
            <w:noProof/>
          </w:rPr>
          <w:t>Ajourføring gjennom Nasjonal database for tur- og friluftsruter</w:t>
        </w:r>
        <w:r w:rsidR="00E14490">
          <w:rPr>
            <w:noProof/>
            <w:webHidden/>
          </w:rPr>
          <w:tab/>
        </w:r>
        <w:r w:rsidR="00E14490">
          <w:rPr>
            <w:noProof/>
            <w:webHidden/>
          </w:rPr>
          <w:fldChar w:fldCharType="begin"/>
        </w:r>
        <w:r w:rsidR="00E14490">
          <w:rPr>
            <w:noProof/>
            <w:webHidden/>
          </w:rPr>
          <w:instrText xml:space="preserve"> PAGEREF _Toc82346294 \h </w:instrText>
        </w:r>
        <w:r w:rsidR="00E14490">
          <w:rPr>
            <w:noProof/>
            <w:webHidden/>
          </w:rPr>
        </w:r>
        <w:r w:rsidR="00E14490">
          <w:rPr>
            <w:noProof/>
            <w:webHidden/>
          </w:rPr>
          <w:fldChar w:fldCharType="separate"/>
        </w:r>
        <w:r w:rsidR="00E14490">
          <w:rPr>
            <w:noProof/>
            <w:webHidden/>
          </w:rPr>
          <w:t>20</w:t>
        </w:r>
        <w:r w:rsidR="00E14490">
          <w:rPr>
            <w:noProof/>
            <w:webHidden/>
          </w:rPr>
          <w:fldChar w:fldCharType="end"/>
        </w:r>
      </w:hyperlink>
    </w:p>
    <w:p w14:paraId="3C357E9B" w14:textId="44A6F794" w:rsidR="00E14490" w:rsidRDefault="008F2F01">
      <w:pPr>
        <w:pStyle w:val="INNH3"/>
        <w:tabs>
          <w:tab w:val="left" w:pos="1100"/>
          <w:tab w:val="right" w:leader="dot" w:pos="10194"/>
        </w:tabs>
        <w:rPr>
          <w:rFonts w:eastAsiaTheme="minorEastAsia"/>
          <w:i w:val="0"/>
          <w:iCs w:val="0"/>
          <w:noProof/>
          <w:sz w:val="22"/>
          <w:szCs w:val="22"/>
          <w:lang w:val="nl-NL" w:eastAsia="ja-JP"/>
        </w:rPr>
      </w:pPr>
      <w:hyperlink w:anchor="_Toc82346295" w:history="1">
        <w:r w:rsidR="00E14490" w:rsidRPr="005B4853">
          <w:rPr>
            <w:rStyle w:val="Hyperkobling"/>
            <w:noProof/>
          </w:rPr>
          <w:t>5.3</w:t>
        </w:r>
        <w:r w:rsidR="00E14490">
          <w:rPr>
            <w:rFonts w:eastAsiaTheme="minorEastAsia"/>
            <w:i w:val="0"/>
            <w:iCs w:val="0"/>
            <w:noProof/>
            <w:sz w:val="22"/>
            <w:szCs w:val="22"/>
            <w:lang w:val="nl-NL" w:eastAsia="ja-JP"/>
          </w:rPr>
          <w:tab/>
        </w:r>
        <w:r w:rsidR="00E14490" w:rsidRPr="005B4853">
          <w:rPr>
            <w:rStyle w:val="Hyperkobling"/>
            <w:noProof/>
          </w:rPr>
          <w:t>Administrativ datafangst</w:t>
        </w:r>
        <w:r w:rsidR="00E14490">
          <w:rPr>
            <w:noProof/>
            <w:webHidden/>
          </w:rPr>
          <w:tab/>
        </w:r>
        <w:r w:rsidR="00E14490">
          <w:rPr>
            <w:noProof/>
            <w:webHidden/>
          </w:rPr>
          <w:fldChar w:fldCharType="begin"/>
        </w:r>
        <w:r w:rsidR="00E14490">
          <w:rPr>
            <w:noProof/>
            <w:webHidden/>
          </w:rPr>
          <w:instrText xml:space="preserve"> PAGEREF _Toc82346295 \h </w:instrText>
        </w:r>
        <w:r w:rsidR="00E14490">
          <w:rPr>
            <w:noProof/>
            <w:webHidden/>
          </w:rPr>
        </w:r>
        <w:r w:rsidR="00E14490">
          <w:rPr>
            <w:noProof/>
            <w:webHidden/>
          </w:rPr>
          <w:fldChar w:fldCharType="separate"/>
        </w:r>
        <w:r w:rsidR="00E14490">
          <w:rPr>
            <w:noProof/>
            <w:webHidden/>
          </w:rPr>
          <w:t>20</w:t>
        </w:r>
        <w:r w:rsidR="00E14490">
          <w:rPr>
            <w:noProof/>
            <w:webHidden/>
          </w:rPr>
          <w:fldChar w:fldCharType="end"/>
        </w:r>
      </w:hyperlink>
    </w:p>
    <w:p w14:paraId="76FCFF89" w14:textId="77777777" w:rsidR="006A5ADA" w:rsidRDefault="009F3134" w:rsidP="00E33499">
      <w:pPr>
        <w:pStyle w:val="anormal"/>
      </w:pPr>
      <w:r w:rsidRPr="009C2DAE">
        <w:rPr>
          <w:sz w:val="18"/>
        </w:rPr>
        <w:fldChar w:fldCharType="end"/>
      </w:r>
    </w:p>
    <w:p w14:paraId="62E41A7C" w14:textId="77777777" w:rsidR="006A5ADA" w:rsidRDefault="006A5ADA" w:rsidP="00E33499">
      <w:pPr>
        <w:pStyle w:val="anormal"/>
        <w:rPr>
          <w:sz w:val="2"/>
          <w:szCs w:val="2"/>
        </w:rPr>
      </w:pPr>
      <w:r>
        <w:br w:type="page"/>
      </w:r>
    </w:p>
    <w:p w14:paraId="63D900A7" w14:textId="77777777" w:rsidR="00DF4576" w:rsidRPr="00311AA1" w:rsidRDefault="00DF4576" w:rsidP="002B606E">
      <w:pPr>
        <w:pStyle w:val="Overskrift2"/>
      </w:pPr>
      <w:bookmarkStart w:id="33" w:name="_Toc225662849"/>
      <w:bookmarkStart w:id="34" w:name="_Toc82346280"/>
      <w:r w:rsidRPr="00311AA1">
        <w:lastRenderedPageBreak/>
        <w:t>Innledning</w:t>
      </w:r>
      <w:bookmarkEnd w:id="33"/>
      <w:bookmarkEnd w:id="34"/>
    </w:p>
    <w:p w14:paraId="16FAFF4E" w14:textId="77777777" w:rsidR="00B37FFE" w:rsidRDefault="00B37FFE" w:rsidP="009C2DAE"/>
    <w:p w14:paraId="362117BF" w14:textId="77777777" w:rsidR="009731A8" w:rsidRPr="0028226A" w:rsidRDefault="0077395B" w:rsidP="009C2DAE">
      <w:pPr>
        <w:rPr>
          <w:rFonts w:ascii="Verdana" w:hAnsi="Verdana"/>
          <w:sz w:val="20"/>
          <w:szCs w:val="20"/>
        </w:rPr>
      </w:pPr>
      <w:r w:rsidRPr="0028226A">
        <w:rPr>
          <w:rFonts w:ascii="Verdana" w:hAnsi="Verdana"/>
          <w:sz w:val="20"/>
          <w:szCs w:val="20"/>
        </w:rPr>
        <w:t>Dette dokumentet er en registreringsinstruks for fotogrammetrisk ajourhold av FKB-</w:t>
      </w:r>
      <w:r w:rsidR="00386FC2">
        <w:rPr>
          <w:rFonts w:ascii="Verdana" w:hAnsi="Verdana"/>
          <w:sz w:val="20"/>
          <w:szCs w:val="20"/>
        </w:rPr>
        <w:t>TraktorvegSti</w:t>
      </w:r>
      <w:r w:rsidRPr="0028226A">
        <w:rPr>
          <w:rFonts w:ascii="Verdana" w:hAnsi="Verdana"/>
          <w:sz w:val="20"/>
          <w:szCs w:val="20"/>
        </w:rPr>
        <w:t xml:space="preserve">. </w:t>
      </w:r>
    </w:p>
    <w:p w14:paraId="2E98CE02" w14:textId="77777777" w:rsidR="0077395B" w:rsidRPr="0028226A" w:rsidRDefault="0077395B" w:rsidP="009C2DAE">
      <w:pPr>
        <w:rPr>
          <w:rFonts w:ascii="Verdana" w:hAnsi="Verdana"/>
          <w:sz w:val="20"/>
          <w:szCs w:val="20"/>
        </w:rPr>
      </w:pPr>
    </w:p>
    <w:p w14:paraId="3723F17A" w14:textId="07058756" w:rsidR="00386FC2" w:rsidRPr="00386FC2" w:rsidRDefault="00386FC2" w:rsidP="2452DF0F">
      <w:pPr>
        <w:rPr>
          <w:rFonts w:ascii="Verdana" w:hAnsi="Verdana"/>
          <w:sz w:val="20"/>
          <w:szCs w:val="20"/>
        </w:rPr>
      </w:pPr>
      <w:r w:rsidRPr="4887D14B">
        <w:rPr>
          <w:rFonts w:ascii="Verdana" w:hAnsi="Verdana"/>
          <w:sz w:val="20"/>
          <w:szCs w:val="20"/>
        </w:rPr>
        <w:t>FKB-TraktorvegSti må sees i sammenheng med FKB-</w:t>
      </w:r>
      <w:r w:rsidR="2960E3EB" w:rsidRPr="4887D14B">
        <w:rPr>
          <w:rFonts w:ascii="Verdana" w:hAnsi="Verdana"/>
          <w:sz w:val="20"/>
          <w:szCs w:val="20"/>
        </w:rPr>
        <w:t>Elveg 2.0</w:t>
      </w:r>
      <w:r w:rsidRPr="4887D14B">
        <w:rPr>
          <w:rFonts w:ascii="Verdana" w:hAnsi="Verdana"/>
          <w:sz w:val="20"/>
          <w:szCs w:val="20"/>
        </w:rPr>
        <w:t xml:space="preserve"> som inneholder vegnettet i NVDB. NVDB inneholder alt </w:t>
      </w:r>
      <w:r w:rsidRPr="00D8784D">
        <w:rPr>
          <w:rFonts w:ascii="Verdana" w:hAnsi="Verdana"/>
          <w:sz w:val="20"/>
          <w:szCs w:val="20"/>
        </w:rPr>
        <w:t>vegnett</w:t>
      </w:r>
      <w:r w:rsidRPr="4887D14B">
        <w:rPr>
          <w:rFonts w:ascii="Verdana" w:hAnsi="Verdana"/>
          <w:sz w:val="20"/>
          <w:szCs w:val="20"/>
        </w:rPr>
        <w:t xml:space="preserve"> som er kjørbart med personbil og gang- og sykkelveger. FKB-TraktorvegSti spesifiserer øvrig </w:t>
      </w:r>
      <w:r w:rsidRPr="00D8784D">
        <w:rPr>
          <w:rFonts w:ascii="Verdana" w:hAnsi="Verdana"/>
          <w:sz w:val="20"/>
          <w:szCs w:val="20"/>
        </w:rPr>
        <w:t>vegnett</w:t>
      </w:r>
      <w:r w:rsidRPr="4887D14B">
        <w:rPr>
          <w:rFonts w:ascii="Verdana" w:hAnsi="Verdana"/>
          <w:sz w:val="20"/>
          <w:szCs w:val="20"/>
        </w:rPr>
        <w:t xml:space="preserve">. Dette er </w:t>
      </w:r>
      <w:r w:rsidRPr="00D8784D">
        <w:rPr>
          <w:rFonts w:ascii="Verdana" w:hAnsi="Verdana"/>
          <w:sz w:val="20"/>
          <w:szCs w:val="20"/>
        </w:rPr>
        <w:t>vegnett</w:t>
      </w:r>
      <w:r w:rsidRPr="4887D14B">
        <w:rPr>
          <w:rFonts w:ascii="Verdana" w:hAnsi="Verdana"/>
          <w:sz w:val="20"/>
          <w:szCs w:val="20"/>
        </w:rPr>
        <w:t xml:space="preserve"> som er egnet for ferdsel med traktor (Typeveg Traktorveg) med ev. tilhørende vegsperringer og </w:t>
      </w:r>
      <w:r w:rsidRPr="00D8784D">
        <w:rPr>
          <w:rFonts w:ascii="Verdana" w:hAnsi="Verdana"/>
          <w:sz w:val="20"/>
          <w:szCs w:val="20"/>
        </w:rPr>
        <w:t>vegnett</w:t>
      </w:r>
      <w:r w:rsidRPr="4887D14B">
        <w:rPr>
          <w:rFonts w:ascii="Verdana" w:hAnsi="Verdana"/>
          <w:sz w:val="20"/>
          <w:szCs w:val="20"/>
        </w:rPr>
        <w:t xml:space="preserve"> som er egnet for umotorisert ferdsel (Typeveg Sti</w:t>
      </w:r>
      <w:r w:rsidR="50065BFD" w:rsidRPr="4887D14B">
        <w:rPr>
          <w:rFonts w:ascii="Verdana" w:hAnsi="Verdana"/>
          <w:sz w:val="20"/>
          <w:szCs w:val="20"/>
        </w:rPr>
        <w:t xml:space="preserve"> og Stitrapp</w:t>
      </w:r>
      <w:r w:rsidRPr="4887D14B">
        <w:rPr>
          <w:rFonts w:ascii="Verdana" w:hAnsi="Verdana"/>
          <w:sz w:val="20"/>
          <w:szCs w:val="20"/>
        </w:rPr>
        <w:t xml:space="preserve">). </w:t>
      </w:r>
    </w:p>
    <w:p w14:paraId="78F3AB7C" w14:textId="77777777" w:rsidR="0077395B" w:rsidRPr="0028226A" w:rsidRDefault="0077395B" w:rsidP="009C2DAE">
      <w:pPr>
        <w:rPr>
          <w:rFonts w:ascii="Verdana" w:hAnsi="Verdana"/>
          <w:sz w:val="20"/>
          <w:szCs w:val="20"/>
        </w:rPr>
      </w:pPr>
    </w:p>
    <w:p w14:paraId="3706AFE7" w14:textId="2FCBCB38" w:rsidR="00A13908" w:rsidRPr="0028226A" w:rsidRDefault="008979B5" w:rsidP="00B21316">
      <w:pPr>
        <w:rPr>
          <w:rFonts w:ascii="Verdana" w:hAnsi="Verdana"/>
          <w:sz w:val="20"/>
          <w:szCs w:val="20"/>
        </w:rPr>
      </w:pPr>
      <w:r w:rsidRPr="0396E4E2">
        <w:rPr>
          <w:rFonts w:ascii="Verdana" w:hAnsi="Verdana"/>
          <w:sz w:val="20"/>
          <w:szCs w:val="20"/>
        </w:rPr>
        <w:t>For full beskrivelse av FKB-</w:t>
      </w:r>
      <w:r w:rsidR="00386FC2" w:rsidRPr="0396E4E2">
        <w:rPr>
          <w:rFonts w:ascii="Verdana" w:hAnsi="Verdana"/>
          <w:sz w:val="20"/>
          <w:szCs w:val="20"/>
        </w:rPr>
        <w:t>TraktorvegSti</w:t>
      </w:r>
      <w:r w:rsidR="00B21316" w:rsidRPr="0396E4E2">
        <w:rPr>
          <w:rFonts w:ascii="Verdana" w:hAnsi="Verdana"/>
          <w:sz w:val="20"/>
          <w:szCs w:val="20"/>
        </w:rPr>
        <w:t xml:space="preserve"> og detaljer rundt modellering og UML-modeller henvises det til Produktspesifikasjon FKB-</w:t>
      </w:r>
      <w:r w:rsidR="00386FC2" w:rsidRPr="0396E4E2">
        <w:rPr>
          <w:rFonts w:ascii="Verdana" w:hAnsi="Verdana"/>
          <w:sz w:val="20"/>
          <w:szCs w:val="20"/>
        </w:rPr>
        <w:t>TraktorvegSti</w:t>
      </w:r>
      <w:r w:rsidR="00B21316" w:rsidRPr="0396E4E2">
        <w:rPr>
          <w:rFonts w:ascii="Verdana" w:hAnsi="Verdana"/>
          <w:sz w:val="20"/>
          <w:szCs w:val="20"/>
        </w:rPr>
        <w:t xml:space="preserve"> </w:t>
      </w:r>
      <w:r w:rsidR="0D72C2A8" w:rsidRPr="0396E4E2">
        <w:rPr>
          <w:rFonts w:ascii="Verdana" w:hAnsi="Verdana"/>
          <w:sz w:val="20"/>
          <w:szCs w:val="20"/>
        </w:rPr>
        <w:t>5.0</w:t>
      </w:r>
      <w:r w:rsidR="00B21316" w:rsidRPr="0396E4E2">
        <w:rPr>
          <w:rFonts w:ascii="Verdana" w:hAnsi="Verdana"/>
          <w:sz w:val="20"/>
          <w:szCs w:val="20"/>
        </w:rPr>
        <w:t xml:space="preserve"> og SOSI del 2.</w:t>
      </w:r>
    </w:p>
    <w:p w14:paraId="16971480" w14:textId="77777777" w:rsidR="00DF4576" w:rsidRDefault="00DF4576" w:rsidP="000D4C9E"/>
    <w:p w14:paraId="3CFA3556" w14:textId="77777777" w:rsidR="00B21316" w:rsidRDefault="00B21316" w:rsidP="000D4C9E"/>
    <w:p w14:paraId="65DCFEFA" w14:textId="77777777" w:rsidR="00DF112E" w:rsidRDefault="0028226A" w:rsidP="00E627E1">
      <w:pPr>
        <w:pStyle w:val="Overskrift3"/>
      </w:pPr>
      <w:bookmarkStart w:id="35" w:name="_Toc82346281"/>
      <w:bookmarkStart w:id="36" w:name="_Toc526323045"/>
      <w:bookmarkStart w:id="37" w:name="_Toc19082588"/>
      <w:r>
        <w:t>Endringslogg</w:t>
      </w:r>
      <w:bookmarkEnd w:id="35"/>
    </w:p>
    <w:p w14:paraId="6A2EBBBF" w14:textId="77777777" w:rsidR="00DF112E" w:rsidRDefault="00DF112E" w:rsidP="00DF112E"/>
    <w:p w14:paraId="1DE5830D" w14:textId="77777777" w:rsidR="00C63214" w:rsidRPr="00C63214" w:rsidRDefault="00C63214" w:rsidP="00C63214">
      <w:pPr>
        <w:rPr>
          <w:rFonts w:ascii="Verdana" w:hAnsi="Verdana"/>
          <w:sz w:val="20"/>
          <w:szCs w:val="20"/>
          <w:u w:val="single"/>
        </w:rPr>
      </w:pPr>
      <w:r w:rsidRPr="00C63214">
        <w:rPr>
          <w:rFonts w:ascii="Verdana" w:hAnsi="Verdana"/>
          <w:sz w:val="20"/>
          <w:szCs w:val="20"/>
          <w:u w:val="single"/>
        </w:rPr>
        <w:t xml:space="preserve">Endringer fra </w:t>
      </w:r>
      <w:r w:rsidR="00460E08">
        <w:rPr>
          <w:rFonts w:ascii="Verdana" w:hAnsi="Verdana"/>
          <w:sz w:val="20"/>
          <w:szCs w:val="20"/>
          <w:u w:val="single"/>
        </w:rPr>
        <w:t xml:space="preserve">FKB-TraktorvegSti </w:t>
      </w:r>
      <w:r w:rsidRPr="00C63214">
        <w:rPr>
          <w:rFonts w:ascii="Verdana" w:hAnsi="Verdana"/>
          <w:sz w:val="20"/>
          <w:szCs w:val="20"/>
          <w:u w:val="single"/>
        </w:rPr>
        <w:t>versjon 4.</w:t>
      </w:r>
      <w:r w:rsidR="00460E08">
        <w:rPr>
          <w:rFonts w:ascii="Verdana" w:hAnsi="Verdana"/>
          <w:sz w:val="20"/>
          <w:szCs w:val="20"/>
          <w:u w:val="single"/>
        </w:rPr>
        <w:t>6</w:t>
      </w:r>
      <w:r w:rsidRPr="00C63214">
        <w:rPr>
          <w:rFonts w:ascii="Verdana" w:hAnsi="Verdana"/>
          <w:sz w:val="20"/>
          <w:szCs w:val="20"/>
          <w:u w:val="single"/>
        </w:rPr>
        <w:t xml:space="preserve"> – 2018-01-01 </w:t>
      </w:r>
    </w:p>
    <w:p w14:paraId="08E15C72" w14:textId="77777777" w:rsidR="00460E08" w:rsidRDefault="00460E08" w:rsidP="00460E08">
      <w:pPr>
        <w:pStyle w:val="Listeavsnitt"/>
        <w:rPr>
          <w:rFonts w:ascii="Verdana" w:hAnsi="Verdana"/>
          <w:sz w:val="20"/>
          <w:szCs w:val="20"/>
        </w:rPr>
      </w:pPr>
    </w:p>
    <w:p w14:paraId="264BF58A" w14:textId="0F6C4B3B" w:rsidR="00C63214" w:rsidRDefault="43413609" w:rsidP="4D26D790">
      <w:pPr>
        <w:pStyle w:val="Listeavsnitt"/>
        <w:numPr>
          <w:ilvl w:val="0"/>
          <w:numId w:val="38"/>
        </w:numPr>
        <w:rPr>
          <w:rFonts w:asciiTheme="minorHAnsi" w:eastAsiaTheme="minorEastAsia" w:hAnsiTheme="minorHAnsi"/>
        </w:rPr>
      </w:pPr>
      <w:r>
        <w:t xml:space="preserve"> </w:t>
      </w:r>
    </w:p>
    <w:p w14:paraId="2F39B952" w14:textId="2F30B275" w:rsidR="43413609" w:rsidRDefault="43413609" w:rsidP="2C340DEC">
      <w:pPr>
        <w:pStyle w:val="Listeavsnitt"/>
        <w:numPr>
          <w:ilvl w:val="0"/>
          <w:numId w:val="38"/>
        </w:numPr>
        <w:rPr>
          <w:rFonts w:ascii="Verdana" w:eastAsia="Verdana" w:hAnsi="Verdana" w:cs="Verdana"/>
          <w:sz w:val="20"/>
          <w:szCs w:val="20"/>
        </w:rPr>
      </w:pPr>
      <w:r w:rsidRPr="4D26D790">
        <w:rPr>
          <w:rFonts w:ascii="Verdana" w:eastAsia="Verdana" w:hAnsi="Verdana" w:cs="Verdana"/>
          <w:sz w:val="20"/>
          <w:szCs w:val="20"/>
        </w:rPr>
        <w:t>Typeveg gangveg, fortau</w:t>
      </w:r>
      <w:r w:rsidR="3851F8F1" w:rsidRPr="4D26D790">
        <w:rPr>
          <w:rFonts w:ascii="Verdana" w:eastAsia="Verdana" w:hAnsi="Verdana" w:cs="Verdana"/>
          <w:sz w:val="20"/>
          <w:szCs w:val="20"/>
        </w:rPr>
        <w:t>, trapp (delvis)</w:t>
      </w:r>
      <w:r w:rsidRPr="4D26D790">
        <w:rPr>
          <w:rFonts w:ascii="Verdana" w:eastAsia="Verdana" w:hAnsi="Verdana" w:cs="Verdana"/>
          <w:sz w:val="20"/>
          <w:szCs w:val="20"/>
        </w:rPr>
        <w:t xml:space="preserve"> og gangfelt er fjernet fra FKB-TraktorvegSti da de innføres i Elveg 2.0 og Nasjonal vegdatabank (NVDB).</w:t>
      </w:r>
    </w:p>
    <w:p w14:paraId="7FF9D79F" w14:textId="188D4882" w:rsidR="4887D14B" w:rsidRDefault="4887D14B" w:rsidP="00D8784D">
      <w:pPr>
        <w:rPr>
          <w:rFonts w:eastAsia="Calibri" w:cs="Arial"/>
          <w:sz w:val="20"/>
          <w:szCs w:val="20"/>
        </w:rPr>
      </w:pPr>
    </w:p>
    <w:p w14:paraId="1D3BA581" w14:textId="36EBA9EE" w:rsidR="43413609" w:rsidRDefault="43413609" w:rsidP="00D8784D">
      <w:pPr>
        <w:pStyle w:val="Listeavsnitt"/>
        <w:numPr>
          <w:ilvl w:val="0"/>
          <w:numId w:val="38"/>
        </w:numPr>
        <w:rPr>
          <w:rFonts w:ascii="Verdana" w:eastAsia="Verdana" w:hAnsi="Verdana" w:cs="Verdana"/>
          <w:sz w:val="20"/>
          <w:szCs w:val="20"/>
        </w:rPr>
      </w:pPr>
      <w:r w:rsidRPr="4D26D790">
        <w:rPr>
          <w:rFonts w:ascii="Verdana" w:eastAsia="Verdana" w:hAnsi="Verdana" w:cs="Verdana"/>
          <w:sz w:val="20"/>
          <w:szCs w:val="20"/>
        </w:rPr>
        <w:t xml:space="preserve">Typeveg </w:t>
      </w:r>
      <w:r w:rsidRPr="4D26D790">
        <w:rPr>
          <w:rFonts w:ascii="Verdana" w:eastAsia="Verdana" w:hAnsi="Verdana" w:cs="Verdana"/>
          <w:i/>
          <w:iCs/>
          <w:sz w:val="20"/>
          <w:szCs w:val="20"/>
        </w:rPr>
        <w:t>trapp</w:t>
      </w:r>
      <w:r w:rsidRPr="4D26D790">
        <w:rPr>
          <w:rFonts w:ascii="Verdana" w:eastAsia="Verdana" w:hAnsi="Verdana" w:cs="Verdana"/>
          <w:sz w:val="20"/>
          <w:szCs w:val="20"/>
        </w:rPr>
        <w:t xml:space="preserve"> </w:t>
      </w:r>
      <w:r w:rsidR="6E66570E" w:rsidRPr="4D26D790">
        <w:rPr>
          <w:rFonts w:ascii="Verdana" w:eastAsia="Verdana" w:hAnsi="Verdana" w:cs="Verdana"/>
          <w:sz w:val="20"/>
          <w:szCs w:val="20"/>
        </w:rPr>
        <w:t xml:space="preserve">for stier </w:t>
      </w:r>
      <w:r w:rsidRPr="4D26D790">
        <w:rPr>
          <w:rFonts w:ascii="Verdana" w:eastAsia="Verdana" w:hAnsi="Verdana" w:cs="Verdana"/>
          <w:sz w:val="20"/>
          <w:szCs w:val="20"/>
        </w:rPr>
        <w:t xml:space="preserve">erstattes med </w:t>
      </w:r>
      <w:r w:rsidRPr="4D26D790">
        <w:rPr>
          <w:rFonts w:ascii="Verdana" w:eastAsia="Verdana" w:hAnsi="Verdana" w:cs="Verdana"/>
          <w:i/>
          <w:iCs/>
          <w:sz w:val="20"/>
          <w:szCs w:val="20"/>
        </w:rPr>
        <w:t>stitrapp</w:t>
      </w:r>
      <w:r w:rsidR="2311EEA4" w:rsidRPr="4D26D790">
        <w:rPr>
          <w:rFonts w:ascii="Verdana" w:eastAsia="Verdana" w:hAnsi="Verdana" w:cs="Verdana"/>
          <w:i/>
          <w:iCs/>
          <w:sz w:val="20"/>
          <w:szCs w:val="20"/>
        </w:rPr>
        <w:t xml:space="preserve"> </w:t>
      </w:r>
      <w:r w:rsidR="2311EEA4" w:rsidRPr="4D26D790">
        <w:rPr>
          <w:rFonts w:ascii="Verdana" w:eastAsia="Verdana" w:hAnsi="Verdana" w:cs="Verdana"/>
          <w:sz w:val="20"/>
          <w:szCs w:val="20"/>
        </w:rPr>
        <w:t>i datasettet</w:t>
      </w:r>
      <w:r w:rsidRPr="4D26D790">
        <w:rPr>
          <w:rFonts w:ascii="Verdana" w:eastAsia="Verdana" w:hAnsi="Verdana" w:cs="Verdana"/>
          <w:sz w:val="20"/>
          <w:szCs w:val="20"/>
        </w:rPr>
        <w:t>.</w:t>
      </w:r>
    </w:p>
    <w:p w14:paraId="7804FFFA" w14:textId="42EB7872" w:rsidR="4887D14B" w:rsidRDefault="4887D14B" w:rsidP="00D8784D">
      <w:pPr>
        <w:rPr>
          <w:rFonts w:eastAsia="Calibri" w:cs="Arial"/>
          <w:sz w:val="20"/>
          <w:szCs w:val="20"/>
        </w:rPr>
      </w:pPr>
    </w:p>
    <w:p w14:paraId="36F25F55" w14:textId="6D326A18" w:rsidR="43413609" w:rsidRDefault="43413609" w:rsidP="00D8784D">
      <w:pPr>
        <w:pStyle w:val="Listeavsnitt"/>
        <w:numPr>
          <w:ilvl w:val="0"/>
          <w:numId w:val="38"/>
        </w:numPr>
        <w:rPr>
          <w:rFonts w:ascii="Verdana" w:eastAsia="Verdana" w:hAnsi="Verdana" w:cs="Verdana"/>
          <w:sz w:val="20"/>
          <w:szCs w:val="20"/>
        </w:rPr>
      </w:pPr>
      <w:r w:rsidRPr="4D26D790">
        <w:rPr>
          <w:rFonts w:ascii="Verdana" w:eastAsia="Verdana" w:hAnsi="Verdana" w:cs="Verdana"/>
          <w:sz w:val="20"/>
          <w:szCs w:val="20"/>
        </w:rPr>
        <w:t xml:space="preserve">Definisjoner for typeveg </w:t>
      </w:r>
      <w:r w:rsidRPr="4D26D790">
        <w:rPr>
          <w:rFonts w:ascii="Verdana" w:eastAsia="Verdana" w:hAnsi="Verdana" w:cs="Verdana"/>
          <w:i/>
          <w:iCs/>
          <w:sz w:val="20"/>
          <w:szCs w:val="20"/>
        </w:rPr>
        <w:t>traktorveg</w:t>
      </w:r>
      <w:r w:rsidRPr="4D26D790">
        <w:rPr>
          <w:rFonts w:ascii="Verdana" w:eastAsia="Verdana" w:hAnsi="Verdana" w:cs="Verdana"/>
          <w:sz w:val="20"/>
          <w:szCs w:val="20"/>
        </w:rPr>
        <w:t xml:space="preserve"> og </w:t>
      </w:r>
      <w:r w:rsidRPr="4D26D790">
        <w:rPr>
          <w:rFonts w:ascii="Verdana" w:eastAsia="Verdana" w:hAnsi="Verdana" w:cs="Verdana"/>
          <w:i/>
          <w:iCs/>
          <w:sz w:val="20"/>
          <w:szCs w:val="20"/>
        </w:rPr>
        <w:t>sti</w:t>
      </w:r>
      <w:r w:rsidRPr="4D26D790">
        <w:rPr>
          <w:rFonts w:ascii="Verdana" w:eastAsia="Verdana" w:hAnsi="Verdana" w:cs="Verdana"/>
          <w:sz w:val="20"/>
          <w:szCs w:val="20"/>
        </w:rPr>
        <w:t xml:space="preserve"> er revidert.</w:t>
      </w:r>
    </w:p>
    <w:p w14:paraId="01C6D3AA" w14:textId="1F19CB83" w:rsidR="4887D14B" w:rsidRDefault="4887D14B" w:rsidP="00D8784D">
      <w:pPr>
        <w:rPr>
          <w:rFonts w:eastAsia="Calibri" w:cs="Arial"/>
          <w:sz w:val="20"/>
          <w:szCs w:val="20"/>
        </w:rPr>
      </w:pPr>
    </w:p>
    <w:p w14:paraId="65B46288" w14:textId="4ED72ED5" w:rsidR="43413609" w:rsidRDefault="43413609" w:rsidP="00D8784D">
      <w:pPr>
        <w:pStyle w:val="Listeavsnitt"/>
        <w:numPr>
          <w:ilvl w:val="0"/>
          <w:numId w:val="38"/>
        </w:numPr>
        <w:rPr>
          <w:rFonts w:ascii="Verdana" w:eastAsia="Verdana" w:hAnsi="Verdana" w:cs="Verdana"/>
          <w:sz w:val="20"/>
          <w:szCs w:val="20"/>
        </w:rPr>
      </w:pPr>
      <w:r w:rsidRPr="4D26D790">
        <w:rPr>
          <w:rFonts w:ascii="Verdana" w:eastAsia="Verdana" w:hAnsi="Verdana" w:cs="Verdana"/>
          <w:sz w:val="20"/>
          <w:szCs w:val="20"/>
        </w:rPr>
        <w:t xml:space="preserve">Kodeliste for </w:t>
      </w:r>
      <w:r w:rsidRPr="4D26D790">
        <w:rPr>
          <w:rFonts w:ascii="Verdana" w:eastAsia="Verdana" w:hAnsi="Verdana" w:cs="Verdana"/>
          <w:i/>
          <w:iCs/>
          <w:sz w:val="20"/>
          <w:szCs w:val="20"/>
        </w:rPr>
        <w:t>Belysning</w:t>
      </w:r>
      <w:r w:rsidRPr="4D26D790">
        <w:rPr>
          <w:rFonts w:ascii="Verdana" w:eastAsia="Verdana" w:hAnsi="Verdana" w:cs="Verdana"/>
          <w:sz w:val="20"/>
          <w:szCs w:val="20"/>
        </w:rPr>
        <w:t xml:space="preserve"> endres til ja/nei (boolsk) i.f.m. med fjerning av kode "2 - delvis belysning"</w:t>
      </w:r>
    </w:p>
    <w:p w14:paraId="619BBD52" w14:textId="77777777" w:rsidR="00C63214" w:rsidRPr="00C63214" w:rsidRDefault="00C63214" w:rsidP="00C63214">
      <w:pPr>
        <w:rPr>
          <w:rFonts w:ascii="Verdana" w:hAnsi="Verdana"/>
          <w:sz w:val="20"/>
          <w:szCs w:val="20"/>
        </w:rPr>
      </w:pPr>
    </w:p>
    <w:p w14:paraId="2EBAEA27" w14:textId="77777777" w:rsidR="004D66D1" w:rsidRDefault="004D66D1" w:rsidP="002B5717">
      <w:pPr>
        <w:pStyle w:val="Listeavsnitt"/>
      </w:pPr>
    </w:p>
    <w:p w14:paraId="53B59B34" w14:textId="77777777" w:rsidR="00DF112E" w:rsidRPr="00DF112E" w:rsidRDefault="00DF112E" w:rsidP="00DF112E"/>
    <w:p w14:paraId="79100D34" w14:textId="77777777" w:rsidR="00DF112E" w:rsidRDefault="00DF112E">
      <w:pPr>
        <w:spacing w:after="200" w:line="276" w:lineRule="auto"/>
        <w:rPr>
          <w:rFonts w:ascii="Arial" w:eastAsiaTheme="majorEastAsia" w:hAnsi="Arial" w:cs="Arial"/>
          <w:b/>
          <w:bCs/>
          <w:sz w:val="24"/>
          <w:szCs w:val="24"/>
        </w:rPr>
      </w:pPr>
      <w:r>
        <w:br w:type="page"/>
      </w:r>
    </w:p>
    <w:p w14:paraId="77D772A2" w14:textId="77777777" w:rsidR="006A5ADA" w:rsidRDefault="00DF112E" w:rsidP="002B606E">
      <w:pPr>
        <w:pStyle w:val="Overskrift2"/>
      </w:pPr>
      <w:bookmarkStart w:id="38" w:name="_Toc82346282"/>
      <w:r>
        <w:lastRenderedPageBreak/>
        <w:t>Objekttyper og egenskaper</w:t>
      </w:r>
      <w:bookmarkEnd w:id="38"/>
    </w:p>
    <w:p w14:paraId="1F559CAD" w14:textId="77777777" w:rsidR="00A20AC7" w:rsidRDefault="00A20AC7" w:rsidP="004326BD">
      <w:pPr>
        <w:pStyle w:val="Bildetekst0"/>
      </w:pPr>
      <w:bookmarkStart w:id="39" w:name="_Toc19082829"/>
      <w:bookmarkEnd w:id="36"/>
      <w:bookmarkEnd w:id="37"/>
    </w:p>
    <w:p w14:paraId="32685B03" w14:textId="77777777" w:rsidR="00DF112E" w:rsidRDefault="00386FC2" w:rsidP="00E627E1">
      <w:pPr>
        <w:pStyle w:val="Overskrift3"/>
      </w:pPr>
      <w:bookmarkStart w:id="40" w:name="_Toc82346283"/>
      <w:r>
        <w:t>Veglenke</w:t>
      </w:r>
      <w:bookmarkEnd w:id="40"/>
    </w:p>
    <w:p w14:paraId="68784479" w14:textId="77777777" w:rsidR="00DF112E" w:rsidRDefault="00DF112E" w:rsidP="00DF112E"/>
    <w:p w14:paraId="68E7D39C" w14:textId="77777777" w:rsidR="00624503" w:rsidRDefault="00DD700B" w:rsidP="00DF112E">
      <w:r w:rsidRPr="00DD700B">
        <w:rPr>
          <w:noProof/>
          <w:lang w:eastAsia="nb-NO"/>
        </w:rPr>
        <w:drawing>
          <wp:inline distT="0" distB="0" distL="0" distR="0" wp14:anchorId="1582B00F" wp14:editId="51A8F9ED">
            <wp:extent cx="6408420" cy="662940"/>
            <wp:effectExtent l="0" t="0" r="0" b="3810"/>
            <wp:docPr id="1" name="Bilde 1" title="Veglen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8420" cy="662940"/>
                    </a:xfrm>
                    <a:prstGeom prst="rect">
                      <a:avLst/>
                    </a:prstGeom>
                    <a:noFill/>
                    <a:ln>
                      <a:noFill/>
                    </a:ln>
                  </pic:spPr>
                </pic:pic>
              </a:graphicData>
            </a:graphic>
          </wp:inline>
        </w:drawing>
      </w:r>
    </w:p>
    <w:p w14:paraId="20ADF8F7" w14:textId="77777777" w:rsidR="00DF112E" w:rsidRDefault="00DF112E" w:rsidP="00DF112E"/>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DF112E" w14:paraId="188C7226" w14:textId="77777777" w:rsidTr="0618F6ED">
        <w:tc>
          <w:tcPr>
            <w:tcW w:w="3168" w:type="dxa"/>
            <w:tcBorders>
              <w:right w:val="nil"/>
            </w:tcBorders>
          </w:tcPr>
          <w:p w14:paraId="4D34E7C8" w14:textId="77777777" w:rsidR="00DF112E" w:rsidRPr="0028226A" w:rsidRDefault="00DF112E" w:rsidP="00C84158">
            <w:pPr>
              <w:pStyle w:val="Tabelltekst"/>
              <w:rPr>
                <w:rFonts w:ascii="Verdana" w:hAnsi="Verdana" w:cs="Times New Roman"/>
                <w:sz w:val="20"/>
                <w:szCs w:val="20"/>
              </w:rPr>
            </w:pPr>
            <w:r w:rsidRPr="0028226A">
              <w:rPr>
                <w:rFonts w:ascii="Verdana" w:hAnsi="Verdana" w:cs="Times New Roman"/>
                <w:sz w:val="20"/>
                <w:szCs w:val="20"/>
              </w:rPr>
              <w:t>Definisjon (SOSI Del 2)</w:t>
            </w:r>
          </w:p>
        </w:tc>
        <w:tc>
          <w:tcPr>
            <w:tcW w:w="7056" w:type="dxa"/>
            <w:tcBorders>
              <w:left w:val="nil"/>
            </w:tcBorders>
          </w:tcPr>
          <w:p w14:paraId="01ACCB83" w14:textId="77777777" w:rsidR="00DF112E" w:rsidRPr="0028226A" w:rsidRDefault="00386FC2" w:rsidP="00C84158">
            <w:pPr>
              <w:pStyle w:val="anormal"/>
              <w:rPr>
                <w:rFonts w:ascii="Verdana" w:hAnsi="Verdana" w:cs="Times New Roman"/>
                <w:szCs w:val="20"/>
              </w:rPr>
            </w:pPr>
            <w:r>
              <w:rPr>
                <w:rFonts w:ascii="Verdana" w:hAnsi="Verdana" w:cs="Times New Roman"/>
                <w:szCs w:val="20"/>
              </w:rPr>
              <w:t xml:space="preserve">objekttype som representerer lenker i </w:t>
            </w:r>
            <w:r w:rsidRPr="00D8784D">
              <w:rPr>
                <w:rFonts w:ascii="Verdana" w:hAnsi="Verdana" w:cs="Times New Roman"/>
                <w:szCs w:val="20"/>
              </w:rPr>
              <w:t>vegnettet</w:t>
            </w:r>
          </w:p>
          <w:p w14:paraId="5D080AA0" w14:textId="77777777" w:rsidR="00DF112E" w:rsidRPr="0028226A" w:rsidRDefault="00DF112E" w:rsidP="00C84158">
            <w:pPr>
              <w:pStyle w:val="Tabelltekst"/>
              <w:rPr>
                <w:rFonts w:ascii="Verdana" w:hAnsi="Verdana" w:cs="Times New Roman"/>
                <w:sz w:val="20"/>
                <w:szCs w:val="20"/>
              </w:rPr>
            </w:pPr>
          </w:p>
        </w:tc>
      </w:tr>
      <w:tr w:rsidR="00DF112E" w14:paraId="335044C8" w14:textId="77777777" w:rsidTr="0618F6ED">
        <w:tc>
          <w:tcPr>
            <w:tcW w:w="3168" w:type="dxa"/>
            <w:tcBorders>
              <w:right w:val="nil"/>
            </w:tcBorders>
          </w:tcPr>
          <w:p w14:paraId="5F03D400" w14:textId="77777777" w:rsidR="00DF112E" w:rsidRPr="0028226A" w:rsidRDefault="0028226A" w:rsidP="00C84158">
            <w:pPr>
              <w:pStyle w:val="Tabelltekst"/>
              <w:rPr>
                <w:rFonts w:ascii="Verdana" w:hAnsi="Verdana" w:cs="Times New Roman"/>
                <w:sz w:val="20"/>
                <w:szCs w:val="20"/>
              </w:rPr>
            </w:pPr>
            <w:r>
              <w:rPr>
                <w:rFonts w:ascii="Verdana" w:hAnsi="Verdana" w:cs="Times New Roman"/>
                <w:sz w:val="20"/>
                <w:szCs w:val="20"/>
              </w:rPr>
              <w:t>Geometritype</w:t>
            </w:r>
          </w:p>
        </w:tc>
        <w:tc>
          <w:tcPr>
            <w:tcW w:w="7056" w:type="dxa"/>
            <w:tcBorders>
              <w:left w:val="nil"/>
            </w:tcBorders>
          </w:tcPr>
          <w:p w14:paraId="30E8E6AF" w14:textId="77777777" w:rsidR="00DF112E" w:rsidRPr="0028226A" w:rsidRDefault="00DF112E" w:rsidP="00C84158">
            <w:pPr>
              <w:pStyle w:val="Tabelltekst"/>
              <w:rPr>
                <w:rFonts w:ascii="Verdana" w:hAnsi="Verdana" w:cs="Times New Roman"/>
                <w:sz w:val="20"/>
                <w:szCs w:val="20"/>
              </w:rPr>
            </w:pPr>
            <w:r w:rsidRPr="0028226A">
              <w:rPr>
                <w:rFonts w:ascii="Verdana" w:hAnsi="Verdana" w:cs="Times New Roman"/>
                <w:sz w:val="20"/>
                <w:szCs w:val="20"/>
              </w:rPr>
              <w:t>KURVE</w:t>
            </w:r>
          </w:p>
          <w:p w14:paraId="71E68384" w14:textId="77777777" w:rsidR="00DF112E" w:rsidRPr="0028226A" w:rsidRDefault="00DF112E" w:rsidP="00C84158">
            <w:pPr>
              <w:pStyle w:val="Tabelltekst"/>
              <w:rPr>
                <w:rFonts w:ascii="Verdana" w:hAnsi="Verdana" w:cs="Times New Roman"/>
                <w:sz w:val="20"/>
                <w:szCs w:val="20"/>
              </w:rPr>
            </w:pPr>
          </w:p>
        </w:tc>
      </w:tr>
      <w:tr w:rsidR="00DF112E" w14:paraId="33DA4557" w14:textId="77777777" w:rsidTr="0618F6ED">
        <w:tc>
          <w:tcPr>
            <w:tcW w:w="3168" w:type="dxa"/>
            <w:tcBorders>
              <w:right w:val="nil"/>
            </w:tcBorders>
          </w:tcPr>
          <w:p w14:paraId="296B80CD" w14:textId="77777777" w:rsidR="00DF112E" w:rsidRPr="0028226A" w:rsidRDefault="00DF112E" w:rsidP="00C84158">
            <w:pPr>
              <w:pStyle w:val="Tabelltekst"/>
              <w:rPr>
                <w:rFonts w:ascii="Verdana" w:hAnsi="Verdana" w:cs="Times New Roman"/>
                <w:sz w:val="20"/>
                <w:szCs w:val="20"/>
              </w:rPr>
            </w:pPr>
            <w:r w:rsidRPr="0028226A">
              <w:rPr>
                <w:rFonts w:ascii="Verdana" w:hAnsi="Verdana" w:cs="Times New Roman"/>
                <w:sz w:val="20"/>
                <w:szCs w:val="20"/>
              </w:rPr>
              <w:t>Registreringsmetode</w:t>
            </w:r>
          </w:p>
          <w:p w14:paraId="1C3911A4" w14:textId="77777777" w:rsidR="00DF112E" w:rsidRPr="0028226A" w:rsidRDefault="00DF112E" w:rsidP="00C84158">
            <w:pPr>
              <w:pStyle w:val="Tabelltekst"/>
              <w:rPr>
                <w:rFonts w:ascii="Verdana" w:hAnsi="Verdana" w:cs="Times New Roman"/>
                <w:sz w:val="20"/>
                <w:szCs w:val="20"/>
              </w:rPr>
            </w:pPr>
          </w:p>
        </w:tc>
        <w:tc>
          <w:tcPr>
            <w:tcW w:w="7056" w:type="dxa"/>
            <w:tcBorders>
              <w:left w:val="nil"/>
            </w:tcBorders>
          </w:tcPr>
          <w:p w14:paraId="546679E6" w14:textId="77777777" w:rsidR="00DF112E" w:rsidRPr="0028226A" w:rsidRDefault="0028226A" w:rsidP="00C84158">
            <w:pPr>
              <w:pStyle w:val="Tabelltekst"/>
              <w:rPr>
                <w:rFonts w:ascii="Verdana" w:hAnsi="Verdana" w:cs="Times New Roman"/>
                <w:sz w:val="20"/>
                <w:szCs w:val="20"/>
              </w:rPr>
            </w:pPr>
            <w:r>
              <w:rPr>
                <w:rFonts w:ascii="Verdana" w:hAnsi="Verdana" w:cs="Times New Roman"/>
                <w:sz w:val="20"/>
                <w:szCs w:val="20"/>
              </w:rPr>
              <w:t>Enkeltpunkt i sekvens</w:t>
            </w:r>
          </w:p>
          <w:p w14:paraId="7A5F44AB" w14:textId="77777777" w:rsidR="00DF112E" w:rsidRPr="0028226A" w:rsidRDefault="00DF112E" w:rsidP="00C84158">
            <w:pPr>
              <w:pStyle w:val="Tabelltekst"/>
              <w:rPr>
                <w:rFonts w:ascii="Verdana" w:hAnsi="Verdana" w:cs="Times New Roman"/>
                <w:sz w:val="20"/>
                <w:szCs w:val="20"/>
              </w:rPr>
            </w:pPr>
          </w:p>
        </w:tc>
      </w:tr>
      <w:tr w:rsidR="00DF112E" w14:paraId="33F7D85E" w14:textId="77777777" w:rsidTr="0618F6ED">
        <w:tc>
          <w:tcPr>
            <w:tcW w:w="3168" w:type="dxa"/>
            <w:tcBorders>
              <w:right w:val="nil"/>
            </w:tcBorders>
          </w:tcPr>
          <w:p w14:paraId="57A2DFC3" w14:textId="77777777" w:rsidR="00DF112E" w:rsidRPr="0028226A" w:rsidRDefault="00DF112E" w:rsidP="0028226A">
            <w:pPr>
              <w:pStyle w:val="Tabelltekst"/>
              <w:rPr>
                <w:rFonts w:ascii="Verdana" w:hAnsi="Verdana" w:cs="Times New Roman"/>
                <w:sz w:val="20"/>
                <w:szCs w:val="20"/>
              </w:rPr>
            </w:pPr>
            <w:r w:rsidRPr="0028226A">
              <w:rPr>
                <w:rFonts w:ascii="Verdana" w:hAnsi="Verdana" w:cs="Times New Roman"/>
                <w:sz w:val="20"/>
                <w:szCs w:val="20"/>
              </w:rPr>
              <w:t xml:space="preserve">Tilleggsbeskrivelse </w:t>
            </w:r>
          </w:p>
        </w:tc>
        <w:tc>
          <w:tcPr>
            <w:tcW w:w="7056" w:type="dxa"/>
            <w:tcBorders>
              <w:left w:val="nil"/>
            </w:tcBorders>
          </w:tcPr>
          <w:p w14:paraId="1E6F2EC8" w14:textId="50857265" w:rsidR="00386FC2" w:rsidRPr="00386FC2" w:rsidRDefault="00386FC2" w:rsidP="64D28030">
            <w:pPr>
              <w:pStyle w:val="Tabelltekst"/>
              <w:rPr>
                <w:rFonts w:ascii="Verdana" w:hAnsi="Verdana"/>
                <w:sz w:val="20"/>
                <w:szCs w:val="20"/>
              </w:rPr>
            </w:pPr>
            <w:r w:rsidRPr="64D28030">
              <w:rPr>
                <w:rFonts w:ascii="Verdana" w:hAnsi="Verdana"/>
                <w:sz w:val="20"/>
                <w:szCs w:val="20"/>
              </w:rPr>
              <w:t xml:space="preserve">Veglenke er en felles objekttype for alle veglenker (senterlinjer) i et </w:t>
            </w:r>
            <w:r w:rsidRPr="00D8784D">
              <w:rPr>
                <w:rFonts w:ascii="Verdana" w:hAnsi="Verdana"/>
                <w:sz w:val="20"/>
                <w:szCs w:val="20"/>
              </w:rPr>
              <w:t>vegnett</w:t>
            </w:r>
            <w:r w:rsidRPr="64D28030">
              <w:rPr>
                <w:rFonts w:ascii="Verdana" w:hAnsi="Verdana"/>
                <w:sz w:val="20"/>
                <w:szCs w:val="20"/>
              </w:rPr>
              <w:t>. Egenskapen typeveg beskriver hva slags veglenke det er. I FKB-TraktorvegSti er aktuelle verdier for typeveg Traktorveg, Sti</w:t>
            </w:r>
            <w:r w:rsidR="5E4306C1" w:rsidRPr="64D28030">
              <w:rPr>
                <w:rFonts w:ascii="Verdana" w:hAnsi="Verdana"/>
                <w:sz w:val="20"/>
                <w:szCs w:val="20"/>
              </w:rPr>
              <w:t xml:space="preserve"> og stitrapp</w:t>
            </w:r>
            <w:r w:rsidRPr="64D28030">
              <w:rPr>
                <w:rFonts w:ascii="Verdana" w:hAnsi="Verdana"/>
                <w:sz w:val="20"/>
                <w:szCs w:val="20"/>
              </w:rPr>
              <w:t xml:space="preserve">.  Se nærmere </w:t>
            </w:r>
            <w:r w:rsidR="141EB447" w:rsidRPr="64D28030">
              <w:rPr>
                <w:rFonts w:ascii="Verdana" w:hAnsi="Verdana"/>
                <w:sz w:val="20"/>
                <w:szCs w:val="20"/>
              </w:rPr>
              <w:t xml:space="preserve">beskrivelse av Typeveg i kap </w:t>
            </w:r>
            <w:r w:rsidRPr="64D28030">
              <w:rPr>
                <w:rFonts w:ascii="Verdana" w:hAnsi="Verdana"/>
                <w:sz w:val="20"/>
                <w:szCs w:val="20"/>
              </w:rPr>
              <w:t>3.1.</w:t>
            </w:r>
          </w:p>
          <w:p w14:paraId="2A627A8F" w14:textId="77777777" w:rsidR="00386FC2" w:rsidRPr="00386FC2" w:rsidRDefault="00386FC2" w:rsidP="00386FC2">
            <w:pPr>
              <w:pStyle w:val="Tabelltekst"/>
              <w:rPr>
                <w:rFonts w:ascii="Verdana" w:hAnsi="Verdana"/>
                <w:sz w:val="20"/>
              </w:rPr>
            </w:pPr>
          </w:p>
          <w:p w14:paraId="1F0499DE" w14:textId="0B2F41FD" w:rsidR="00386FC2" w:rsidRPr="00386FC2" w:rsidRDefault="00386FC2" w:rsidP="64D28030">
            <w:pPr>
              <w:pStyle w:val="Tabelltekst"/>
              <w:rPr>
                <w:rFonts w:ascii="Verdana" w:hAnsi="Verdana"/>
                <w:sz w:val="20"/>
                <w:szCs w:val="20"/>
              </w:rPr>
            </w:pPr>
            <w:r w:rsidRPr="0618F6ED">
              <w:rPr>
                <w:rFonts w:ascii="Verdana" w:hAnsi="Verdana"/>
                <w:sz w:val="20"/>
                <w:szCs w:val="20"/>
              </w:rPr>
              <w:t>Senterlinjeobjekter i dette datasettet skal ikke ligge nærmere hverandre enn 2 m uten at de henger sammen</w:t>
            </w:r>
            <w:r w:rsidR="4EF7647B" w:rsidRPr="0618F6ED">
              <w:rPr>
                <w:rFonts w:ascii="Verdana" w:hAnsi="Verdana"/>
                <w:sz w:val="20"/>
                <w:szCs w:val="20"/>
              </w:rPr>
              <w:t>, eventuelt med konnekteringslenke.</w:t>
            </w:r>
          </w:p>
          <w:p w14:paraId="0E8F8BEE" w14:textId="77777777" w:rsidR="00DF112E" w:rsidRPr="0028226A" w:rsidRDefault="00DF112E" w:rsidP="00C84158">
            <w:pPr>
              <w:pStyle w:val="Tabelltekst"/>
              <w:rPr>
                <w:rFonts w:ascii="Verdana" w:hAnsi="Verdana" w:cs="Times New Roman"/>
                <w:sz w:val="20"/>
                <w:szCs w:val="20"/>
              </w:rPr>
            </w:pPr>
          </w:p>
        </w:tc>
      </w:tr>
      <w:tr w:rsidR="00DF112E" w14:paraId="4940ED20" w14:textId="77777777" w:rsidTr="0618F6ED">
        <w:tc>
          <w:tcPr>
            <w:tcW w:w="3168" w:type="dxa"/>
            <w:tcBorders>
              <w:right w:val="nil"/>
            </w:tcBorders>
          </w:tcPr>
          <w:p w14:paraId="46345CC0" w14:textId="77777777" w:rsidR="00DF112E" w:rsidRPr="0028226A" w:rsidRDefault="00DF112E" w:rsidP="00C84158">
            <w:pPr>
              <w:pStyle w:val="Tabelltekst"/>
              <w:rPr>
                <w:rFonts w:ascii="Verdana" w:hAnsi="Verdana" w:cs="Times New Roman"/>
                <w:sz w:val="20"/>
                <w:szCs w:val="20"/>
              </w:rPr>
            </w:pPr>
            <w:r w:rsidRPr="0028226A">
              <w:rPr>
                <w:rFonts w:ascii="Verdana" w:hAnsi="Verdana" w:cs="Times New Roman"/>
                <w:sz w:val="20"/>
                <w:szCs w:val="20"/>
              </w:rPr>
              <w:t>Grunnrissreferanse</w:t>
            </w:r>
          </w:p>
        </w:tc>
        <w:tc>
          <w:tcPr>
            <w:tcW w:w="7056" w:type="dxa"/>
            <w:tcBorders>
              <w:left w:val="nil"/>
            </w:tcBorders>
          </w:tcPr>
          <w:p w14:paraId="61D6F9FB" w14:textId="77777777" w:rsidR="00DF112E" w:rsidRPr="0028226A" w:rsidRDefault="00386FC2" w:rsidP="00C84158">
            <w:pPr>
              <w:pStyle w:val="Tabelltekst"/>
              <w:rPr>
                <w:rFonts w:ascii="Verdana" w:hAnsi="Verdana" w:cs="Times New Roman"/>
                <w:sz w:val="20"/>
                <w:szCs w:val="20"/>
              </w:rPr>
            </w:pPr>
            <w:r>
              <w:rPr>
                <w:rFonts w:ascii="Verdana" w:hAnsi="Verdana" w:cs="Times New Roman"/>
                <w:sz w:val="20"/>
                <w:szCs w:val="20"/>
              </w:rPr>
              <w:t>Senterlinje</w:t>
            </w:r>
          </w:p>
          <w:p w14:paraId="0F40EFEC" w14:textId="77777777" w:rsidR="00DF112E" w:rsidRPr="0028226A" w:rsidRDefault="00DF112E" w:rsidP="00C84158">
            <w:pPr>
              <w:pStyle w:val="Tabelltekst"/>
              <w:rPr>
                <w:rFonts w:ascii="Verdana" w:hAnsi="Verdana" w:cs="Times New Roman"/>
                <w:sz w:val="20"/>
                <w:szCs w:val="20"/>
              </w:rPr>
            </w:pPr>
          </w:p>
        </w:tc>
      </w:tr>
      <w:tr w:rsidR="00DF112E" w14:paraId="50A475B2" w14:textId="77777777" w:rsidTr="0618F6ED">
        <w:tc>
          <w:tcPr>
            <w:tcW w:w="3168" w:type="dxa"/>
            <w:tcBorders>
              <w:right w:val="nil"/>
            </w:tcBorders>
          </w:tcPr>
          <w:p w14:paraId="5AD5CDE6" w14:textId="77777777" w:rsidR="00DF112E" w:rsidRPr="0028226A" w:rsidRDefault="00DF112E" w:rsidP="00C84158">
            <w:pPr>
              <w:pStyle w:val="Tabelltekst"/>
              <w:rPr>
                <w:rFonts w:ascii="Verdana" w:hAnsi="Verdana" w:cs="Times New Roman"/>
                <w:sz w:val="20"/>
                <w:szCs w:val="20"/>
              </w:rPr>
            </w:pPr>
            <w:r w:rsidRPr="0028226A">
              <w:rPr>
                <w:rFonts w:ascii="Verdana" w:hAnsi="Verdana" w:cs="Times New Roman"/>
                <w:sz w:val="20"/>
                <w:szCs w:val="20"/>
              </w:rPr>
              <w:t>Høydereferanse</w:t>
            </w:r>
          </w:p>
        </w:tc>
        <w:tc>
          <w:tcPr>
            <w:tcW w:w="7056" w:type="dxa"/>
            <w:tcBorders>
              <w:left w:val="nil"/>
            </w:tcBorders>
          </w:tcPr>
          <w:p w14:paraId="5748D243" w14:textId="77777777" w:rsidR="00DF112E" w:rsidRPr="0028226A" w:rsidRDefault="00386FC2" w:rsidP="00C84158">
            <w:pPr>
              <w:pStyle w:val="Tabelltekst"/>
              <w:rPr>
                <w:rFonts w:ascii="Verdana" w:hAnsi="Verdana" w:cs="Times New Roman"/>
                <w:sz w:val="20"/>
                <w:szCs w:val="20"/>
              </w:rPr>
            </w:pPr>
            <w:r>
              <w:rPr>
                <w:rFonts w:ascii="Verdana" w:hAnsi="Verdana" w:cs="Times New Roman"/>
                <w:sz w:val="20"/>
                <w:szCs w:val="20"/>
              </w:rPr>
              <w:t>Terreng</w:t>
            </w:r>
          </w:p>
          <w:p w14:paraId="1FB728C9" w14:textId="77777777" w:rsidR="00DF112E" w:rsidRPr="0028226A" w:rsidRDefault="00DF112E" w:rsidP="00C84158">
            <w:pPr>
              <w:pStyle w:val="Tabelltekst"/>
              <w:rPr>
                <w:rFonts w:ascii="Verdana" w:hAnsi="Verdana" w:cs="Times New Roman"/>
                <w:sz w:val="20"/>
                <w:szCs w:val="20"/>
              </w:rPr>
            </w:pPr>
          </w:p>
        </w:tc>
      </w:tr>
      <w:tr w:rsidR="00DF112E" w14:paraId="745CAC53" w14:textId="77777777" w:rsidTr="0618F6ED">
        <w:tc>
          <w:tcPr>
            <w:tcW w:w="3168" w:type="dxa"/>
            <w:tcBorders>
              <w:right w:val="nil"/>
            </w:tcBorders>
          </w:tcPr>
          <w:p w14:paraId="5043FCDD" w14:textId="77777777" w:rsidR="00DF112E" w:rsidRPr="0028226A" w:rsidRDefault="00DF112E" w:rsidP="0040676C">
            <w:pPr>
              <w:pStyle w:val="Tabelltekst"/>
              <w:rPr>
                <w:rFonts w:ascii="Verdana" w:hAnsi="Verdana" w:cs="Times New Roman"/>
                <w:sz w:val="20"/>
                <w:szCs w:val="20"/>
              </w:rPr>
            </w:pPr>
            <w:r w:rsidRPr="0028226A">
              <w:rPr>
                <w:rFonts w:ascii="Verdana" w:hAnsi="Verdana" w:cs="Times New Roman"/>
                <w:sz w:val="20"/>
                <w:szCs w:val="20"/>
              </w:rPr>
              <w:t xml:space="preserve">Assosiasjoner </w:t>
            </w:r>
          </w:p>
        </w:tc>
        <w:tc>
          <w:tcPr>
            <w:tcW w:w="7056" w:type="dxa"/>
            <w:tcBorders>
              <w:left w:val="nil"/>
            </w:tcBorders>
          </w:tcPr>
          <w:p w14:paraId="5B4883E6" w14:textId="77777777" w:rsidR="008979B5" w:rsidRPr="00386FC2" w:rsidRDefault="00386FC2" w:rsidP="008979B5">
            <w:pPr>
              <w:pStyle w:val="Tabelltekst"/>
              <w:rPr>
                <w:rFonts w:ascii="Verdana" w:hAnsi="Verdana" w:cs="Times New Roman"/>
                <w:szCs w:val="20"/>
              </w:rPr>
            </w:pPr>
            <w:r w:rsidRPr="00386FC2">
              <w:rPr>
                <w:rFonts w:ascii="Verdana" w:hAnsi="Verdana" w:cs="Times New Roman"/>
                <w:szCs w:val="20"/>
              </w:rPr>
              <w:t>Merknad: Veglenker skal knyttes sammen i nodepunkter (knutepunkter).</w:t>
            </w:r>
          </w:p>
          <w:p w14:paraId="07F8F1B0" w14:textId="77777777" w:rsidR="00DF112E" w:rsidRPr="008979B5" w:rsidRDefault="00DF112E" w:rsidP="00C84158">
            <w:pPr>
              <w:pStyle w:val="Tabelltekst"/>
              <w:rPr>
                <w:rFonts w:ascii="Verdana" w:hAnsi="Verdana" w:cs="Times New Roman"/>
                <w:sz w:val="20"/>
                <w:szCs w:val="20"/>
              </w:rPr>
            </w:pPr>
          </w:p>
        </w:tc>
      </w:tr>
    </w:tbl>
    <w:p w14:paraId="224BDF9E" w14:textId="77777777" w:rsidR="00F853B5" w:rsidRDefault="00F853B5">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DF112E" w14:paraId="22EA18CD" w14:textId="77777777" w:rsidTr="00DF112E">
        <w:tc>
          <w:tcPr>
            <w:tcW w:w="3168" w:type="dxa"/>
            <w:tcBorders>
              <w:right w:val="nil"/>
            </w:tcBorders>
          </w:tcPr>
          <w:p w14:paraId="53CE86CA" w14:textId="77777777" w:rsidR="00DF112E" w:rsidRPr="0028226A" w:rsidRDefault="00DF112E" w:rsidP="00C84158">
            <w:pPr>
              <w:pStyle w:val="Tabelltekst"/>
              <w:rPr>
                <w:rFonts w:ascii="Verdana" w:hAnsi="Verdana" w:cs="Times New Roman"/>
                <w:sz w:val="20"/>
                <w:szCs w:val="20"/>
              </w:rPr>
            </w:pPr>
            <w:r w:rsidRPr="0028226A">
              <w:rPr>
                <w:rFonts w:ascii="Verdana" w:hAnsi="Verdana" w:cs="Times New Roman"/>
                <w:sz w:val="20"/>
                <w:szCs w:val="20"/>
              </w:rPr>
              <w:lastRenderedPageBreak/>
              <w:t>Egenskaper til objekttypen</w:t>
            </w:r>
          </w:p>
        </w:tc>
        <w:tc>
          <w:tcPr>
            <w:tcW w:w="7056" w:type="dxa"/>
            <w:tcBorders>
              <w:left w:val="nil"/>
            </w:tcBorders>
          </w:tcPr>
          <w:p w14:paraId="3515DDC8" w14:textId="77777777" w:rsidR="00DF112E" w:rsidRPr="0028226A" w:rsidRDefault="00DF112E" w:rsidP="00C84158">
            <w:pPr>
              <w:pStyle w:val="Tabelltekst"/>
              <w:rPr>
                <w:rFonts w:ascii="Verdana" w:hAnsi="Verdana" w:cs="Times New Roman"/>
                <w:sz w:val="20"/>
                <w:szCs w:val="20"/>
              </w:rPr>
            </w:pPr>
          </w:p>
        </w:tc>
      </w:tr>
      <w:tr w:rsidR="00DF112E" w14:paraId="112CB5C9" w14:textId="77777777" w:rsidTr="00DF112E">
        <w:tc>
          <w:tcPr>
            <w:tcW w:w="3168" w:type="dxa"/>
            <w:tcBorders>
              <w:right w:val="nil"/>
            </w:tcBorders>
          </w:tcPr>
          <w:p w14:paraId="09C62D78" w14:textId="77777777" w:rsidR="00DF112E" w:rsidRPr="0089559E" w:rsidRDefault="00DF112E" w:rsidP="00C84158">
            <w:pPr>
              <w:pStyle w:val="Tabelltekst"/>
              <w:rPr>
                <w:rFonts w:ascii="Verdana" w:hAnsi="Verdana"/>
                <w:b/>
              </w:rPr>
            </w:pPr>
          </w:p>
        </w:tc>
        <w:tc>
          <w:tcPr>
            <w:tcW w:w="7056" w:type="dxa"/>
            <w:tcBorders>
              <w:left w:val="nil"/>
            </w:tcBorders>
          </w:tcPr>
          <w:p w14:paraId="12CB0287" w14:textId="77777777" w:rsidR="00DF112E" w:rsidRDefault="00DF112E" w:rsidP="00C84158">
            <w:pPr>
              <w:pStyle w:val="Tabelltekst"/>
            </w:pPr>
          </w:p>
        </w:tc>
      </w:tr>
    </w:tbl>
    <w:p w14:paraId="7B469118" w14:textId="77777777" w:rsidR="00DF112E" w:rsidRDefault="0093284A" w:rsidP="00DF112E">
      <w:r w:rsidRPr="0093284A">
        <w:rPr>
          <w:noProof/>
          <w:lang w:eastAsia="nb-NO"/>
        </w:rPr>
        <w:drawing>
          <wp:inline distT="0" distB="0" distL="0" distR="0" wp14:anchorId="21322CD0" wp14:editId="1CEDD978">
            <wp:extent cx="6388100" cy="6965950"/>
            <wp:effectExtent l="0" t="0" r="0" b="6350"/>
            <wp:docPr id="8" name="Bilde 8" title="Egensk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8100" cy="6965950"/>
                    </a:xfrm>
                    <a:prstGeom prst="rect">
                      <a:avLst/>
                    </a:prstGeom>
                    <a:noFill/>
                    <a:ln>
                      <a:noFill/>
                    </a:ln>
                  </pic:spPr>
                </pic:pic>
              </a:graphicData>
            </a:graphic>
          </wp:inline>
        </w:drawing>
      </w:r>
    </w:p>
    <w:p w14:paraId="5D3944F2" w14:textId="7719AE86" w:rsidR="00DF112E" w:rsidRDefault="0026729C" w:rsidP="00DF112E">
      <w:r>
        <w:t>Tilleg</w:t>
      </w:r>
      <w:r w:rsidR="551A49AA">
        <w:t>g</w:t>
      </w:r>
      <w:r>
        <w:t xml:space="preserve"> for m</w:t>
      </w:r>
      <w:r w:rsidR="0F184EA8">
        <w:t>erknad til egenskaper med 1: Eksisterende data kan inneholde egenskapen. I så fall skal egenskapen beholdes ved leveranse. Egenskapen skal ikke påføres nye objekter ved konstruk</w:t>
      </w:r>
      <w:r w:rsidR="5FE892C1">
        <w:t>sjon men ved geometriforbedring skal eksiterende egenskaper overføres til nytt objekt.</w:t>
      </w:r>
    </w:p>
    <w:p w14:paraId="7916E23C" w14:textId="77777777" w:rsidR="00DF112E" w:rsidRDefault="00DF112E" w:rsidP="00DF112E"/>
    <w:p w14:paraId="7DF20E54" w14:textId="77777777" w:rsidR="00DF112E" w:rsidRPr="00DF112E" w:rsidRDefault="00DF112E" w:rsidP="00DF112E"/>
    <w:p w14:paraId="4A1CBA81" w14:textId="77777777" w:rsidR="00DF112E" w:rsidRDefault="00DF112E">
      <w:pPr>
        <w:spacing w:after="200" w:line="276" w:lineRule="auto"/>
        <w:rPr>
          <w:rFonts w:ascii="Arial" w:eastAsiaTheme="majorEastAsia" w:hAnsi="Arial" w:cs="Arial"/>
          <w:b/>
          <w:bCs/>
          <w:sz w:val="24"/>
          <w:szCs w:val="24"/>
        </w:rPr>
      </w:pPr>
      <w:r>
        <w:br w:type="page"/>
      </w:r>
    </w:p>
    <w:p w14:paraId="4B2BC8CB" w14:textId="77777777" w:rsidR="0028160E" w:rsidRDefault="009D465E" w:rsidP="002B606E">
      <w:pPr>
        <w:pStyle w:val="Overskrift2"/>
      </w:pPr>
      <w:bookmarkStart w:id="41" w:name="_Toc82346284"/>
      <w:r>
        <w:lastRenderedPageBreak/>
        <w:t>Beskrivelse av egenskaper og egenskapsverdier</w:t>
      </w:r>
      <w:bookmarkEnd w:id="41"/>
    </w:p>
    <w:p w14:paraId="69C2FD18" w14:textId="77777777" w:rsidR="00CD0A38" w:rsidRDefault="00CD0A38" w:rsidP="34B81527">
      <w:pPr>
        <w:rPr>
          <w:rFonts w:ascii="Verdana" w:hAnsi="Verdana"/>
          <w:sz w:val="20"/>
          <w:szCs w:val="20"/>
        </w:rPr>
      </w:pPr>
      <w:r w:rsidRPr="0396E4E2">
        <w:rPr>
          <w:rFonts w:ascii="Verdana" w:hAnsi="Verdana"/>
          <w:sz w:val="20"/>
          <w:szCs w:val="20"/>
        </w:rPr>
        <w:t>Generelle egenskaper (ident, kvalitet, datafangstdato, verifikasjonsdata, registreringsversjon, endringsflagg og informasjon)</w:t>
      </w:r>
      <w:r w:rsidR="009E7271" w:rsidRPr="0396E4E2">
        <w:rPr>
          <w:rFonts w:ascii="Verdana" w:hAnsi="Verdana"/>
          <w:sz w:val="20"/>
          <w:szCs w:val="20"/>
        </w:rPr>
        <w:t xml:space="preserve"> er beskrevet </w:t>
      </w:r>
      <w:r w:rsidRPr="0396E4E2">
        <w:rPr>
          <w:rFonts w:ascii="Verdana" w:hAnsi="Verdana"/>
          <w:sz w:val="20"/>
          <w:szCs w:val="20"/>
        </w:rPr>
        <w:t>i FKB spesifikasjon Generell Del.</w:t>
      </w:r>
      <w:r w:rsidR="009E7271" w:rsidRPr="0396E4E2">
        <w:rPr>
          <w:rFonts w:ascii="Verdana" w:hAnsi="Verdana"/>
          <w:sz w:val="20"/>
          <w:szCs w:val="20"/>
        </w:rPr>
        <w:t xml:space="preserve"> Disse egenskapene beskrives ikke her.</w:t>
      </w:r>
    </w:p>
    <w:p w14:paraId="78746A64" w14:textId="77777777" w:rsidR="00F853B5" w:rsidRDefault="00F853B5" w:rsidP="00F853B5"/>
    <w:p w14:paraId="25227504" w14:textId="77777777" w:rsidR="00F853B5" w:rsidRDefault="00F853B5" w:rsidP="00E627E1">
      <w:pPr>
        <w:pStyle w:val="Overskrift3"/>
      </w:pPr>
      <w:bookmarkStart w:id="42" w:name="_Toc82346285"/>
      <w:r>
        <w:t>typeveg TYPEVEG</w:t>
      </w:r>
      <w:bookmarkEnd w:id="42"/>
    </w:p>
    <w:p w14:paraId="35EFE981" w14:textId="77777777" w:rsidR="00F853B5" w:rsidRPr="00F853B5" w:rsidRDefault="00F853B5" w:rsidP="00F853B5">
      <w:pPr>
        <w:pStyle w:val="anormal"/>
        <w:rPr>
          <w:rFonts w:ascii="Verdana" w:hAnsi="Verdana"/>
          <w:szCs w:val="20"/>
        </w:rPr>
      </w:pPr>
      <w:bookmarkStart w:id="43" w:name="_Toc225662890"/>
      <w:bookmarkEnd w:id="39"/>
      <w:r w:rsidRPr="00F853B5">
        <w:rPr>
          <w:rFonts w:ascii="Verdana" w:hAnsi="Verdana"/>
          <w:szCs w:val="20"/>
        </w:rPr>
        <w:t>Type veg (FormofWay)</w:t>
      </w:r>
    </w:p>
    <w:p w14:paraId="4FDDC58A" w14:textId="77777777" w:rsidR="00F853B5" w:rsidRDefault="00F853B5" w:rsidP="000A3C19">
      <w:pPr>
        <w:pStyle w:val="Tabelltekst"/>
        <w:rPr>
          <w:rFonts w:ascii="Verdana" w:hAnsi="Verdana"/>
          <w:sz w:val="20"/>
          <w:szCs w:val="20"/>
        </w:rPr>
      </w:pPr>
    </w:p>
    <w:p w14:paraId="09F02A82" w14:textId="77777777" w:rsidR="000A3C19" w:rsidRPr="00A615B6" w:rsidRDefault="000A3C19" w:rsidP="000A3C19">
      <w:pPr>
        <w:pStyle w:val="Tabelltekst"/>
        <w:rPr>
          <w:rFonts w:ascii="Verdana" w:hAnsi="Verdana"/>
          <w:szCs w:val="20"/>
        </w:rPr>
      </w:pPr>
      <w:r w:rsidRPr="00A615B6">
        <w:rPr>
          <w:rFonts w:ascii="Verdana" w:hAnsi="Verdana" w:cs="Arial"/>
        </w:rPr>
        <w:t>-- Tilleggsopplysninger FKB --</w:t>
      </w:r>
    </w:p>
    <w:p w14:paraId="5D9B7BDD" w14:textId="043AABF8" w:rsidR="00F853B5" w:rsidRPr="00A615B6" w:rsidRDefault="00F853B5" w:rsidP="00F853B5">
      <w:pPr>
        <w:pStyle w:val="anormal"/>
        <w:rPr>
          <w:rFonts w:ascii="Verdana" w:hAnsi="Verdana"/>
          <w:sz w:val="18"/>
          <w:szCs w:val="18"/>
        </w:rPr>
      </w:pPr>
      <w:r w:rsidRPr="64D28030">
        <w:rPr>
          <w:rFonts w:ascii="Verdana" w:hAnsi="Verdana"/>
          <w:sz w:val="18"/>
          <w:szCs w:val="18"/>
        </w:rPr>
        <w:t xml:space="preserve">Typeveg er den sentrale egenskapen ved klassifisering av </w:t>
      </w:r>
      <w:r w:rsidRPr="001A60BA">
        <w:rPr>
          <w:rFonts w:ascii="Verdana" w:hAnsi="Verdana"/>
          <w:sz w:val="18"/>
          <w:szCs w:val="18"/>
        </w:rPr>
        <w:t>vegnettet</w:t>
      </w:r>
      <w:r w:rsidRPr="64D28030">
        <w:rPr>
          <w:rFonts w:ascii="Verdana" w:hAnsi="Verdana"/>
          <w:sz w:val="18"/>
          <w:szCs w:val="18"/>
        </w:rPr>
        <w:t xml:space="preserve">. Det er veglenkas fysiske beskaffenhet slik den finnes i terrenget (ev. på flybilder) som er grunnlaget for klassifisering av Typeveg. </w:t>
      </w:r>
    </w:p>
    <w:p w14:paraId="30EBC7CB" w14:textId="77777777" w:rsidR="00F853B5" w:rsidRPr="00A615B6" w:rsidRDefault="00F853B5" w:rsidP="00F853B5">
      <w:pPr>
        <w:pStyle w:val="anormal"/>
        <w:rPr>
          <w:rFonts w:ascii="Verdana" w:hAnsi="Verdana"/>
          <w:sz w:val="18"/>
          <w:szCs w:val="20"/>
        </w:rPr>
      </w:pPr>
    </w:p>
    <w:p w14:paraId="605C8FE9" w14:textId="73B657A4" w:rsidR="00F853B5" w:rsidRDefault="00F853B5" w:rsidP="00F853B5">
      <w:pPr>
        <w:pStyle w:val="anormal"/>
        <w:rPr>
          <w:rFonts w:ascii="Verdana" w:hAnsi="Verdana"/>
          <w:sz w:val="18"/>
          <w:szCs w:val="18"/>
        </w:rPr>
      </w:pPr>
      <w:r w:rsidRPr="001A60BA">
        <w:rPr>
          <w:rFonts w:ascii="Verdana" w:hAnsi="Verdana"/>
          <w:sz w:val="18"/>
          <w:szCs w:val="18"/>
        </w:rPr>
        <w:t>Vegnettets</w:t>
      </w:r>
      <w:r w:rsidRPr="64D28030">
        <w:rPr>
          <w:rFonts w:ascii="Verdana" w:hAnsi="Verdana"/>
          <w:sz w:val="18"/>
          <w:szCs w:val="18"/>
        </w:rPr>
        <w:t xml:space="preserve"> klassifisering i ulike typer veg skal henge sammen i datasettene FKB-TraktorvegSti og FKB-</w:t>
      </w:r>
      <w:r w:rsidR="51E44C8C" w:rsidRPr="64D28030">
        <w:rPr>
          <w:rFonts w:ascii="Verdana" w:hAnsi="Verdana"/>
          <w:sz w:val="18"/>
          <w:szCs w:val="18"/>
        </w:rPr>
        <w:t>Elveg 2.0</w:t>
      </w:r>
      <w:r w:rsidRPr="64D28030">
        <w:rPr>
          <w:rFonts w:ascii="Verdana" w:hAnsi="Verdana"/>
          <w:sz w:val="18"/>
          <w:szCs w:val="18"/>
        </w:rPr>
        <w:t xml:space="preserve"> som en helhet. Oppdeling og klassifisering av flater i FKB-Veg skal være konsistent med klassifiseringen av Typeveg i </w:t>
      </w:r>
      <w:r w:rsidRPr="001A60BA">
        <w:rPr>
          <w:rFonts w:ascii="Verdana" w:hAnsi="Verdana"/>
          <w:sz w:val="18"/>
          <w:szCs w:val="18"/>
        </w:rPr>
        <w:t>vegnettet</w:t>
      </w:r>
      <w:r w:rsidRPr="64D28030">
        <w:rPr>
          <w:rFonts w:ascii="Verdana" w:hAnsi="Verdana"/>
          <w:sz w:val="18"/>
          <w:szCs w:val="18"/>
        </w:rPr>
        <w:t>. Se figur 1 og 2 for eksempler på dette.</w:t>
      </w:r>
    </w:p>
    <w:p w14:paraId="5A09BD54" w14:textId="77777777" w:rsidR="00F920F8" w:rsidRDefault="00F920F8" w:rsidP="00F853B5">
      <w:pPr>
        <w:pStyle w:val="anormal"/>
        <w:rPr>
          <w:rFonts w:ascii="Verdana" w:hAnsi="Verdana"/>
          <w:sz w:val="18"/>
          <w:szCs w:val="20"/>
        </w:rPr>
      </w:pPr>
    </w:p>
    <w:p w14:paraId="42B117A2" w14:textId="55784A2B" w:rsidR="00F920F8" w:rsidRPr="00C3105B" w:rsidRDefault="00F920F8" w:rsidP="64D28030">
      <w:pPr>
        <w:pStyle w:val="anormal"/>
        <w:rPr>
          <w:rFonts w:ascii="Verdana" w:hAnsi="Verdana"/>
          <w:sz w:val="18"/>
          <w:szCs w:val="18"/>
        </w:rPr>
      </w:pPr>
      <w:r w:rsidRPr="64D28030">
        <w:rPr>
          <w:rFonts w:ascii="Verdana" w:hAnsi="Verdana"/>
          <w:sz w:val="18"/>
          <w:szCs w:val="18"/>
        </w:rPr>
        <w:t xml:space="preserve">Klassifisering av Typeveg på eksisterende geometri skal </w:t>
      </w:r>
      <w:r w:rsidR="4EBBEA38" w:rsidRPr="64D28030">
        <w:rPr>
          <w:rFonts w:ascii="Verdana" w:hAnsi="Verdana"/>
          <w:sz w:val="18"/>
          <w:szCs w:val="18"/>
        </w:rPr>
        <w:t xml:space="preserve">i utgangspunktet </w:t>
      </w:r>
      <w:r w:rsidRPr="64D28030">
        <w:rPr>
          <w:rFonts w:ascii="Verdana" w:hAnsi="Verdana"/>
          <w:sz w:val="18"/>
          <w:szCs w:val="18"/>
        </w:rPr>
        <w:t xml:space="preserve">ikke endres. Dette omfatter også reklassifisering av veglenker i FKB-Vegnett. Unntaket er tilfeller der det åpenbart har skjedd en fysisk endring siden forrige kartlegging. For eksempel </w:t>
      </w:r>
      <w:r w:rsidR="008A6458">
        <w:rPr>
          <w:rFonts w:ascii="Verdana" w:hAnsi="Verdana"/>
          <w:sz w:val="18"/>
          <w:szCs w:val="18"/>
        </w:rPr>
        <w:t xml:space="preserve">der </w:t>
      </w:r>
      <w:r w:rsidRPr="64D28030">
        <w:rPr>
          <w:rFonts w:ascii="Verdana" w:hAnsi="Verdana"/>
          <w:sz w:val="18"/>
          <w:szCs w:val="18"/>
        </w:rPr>
        <w:t>det er etablert en ny veg hvor det tidligere har vært traktorveg.</w:t>
      </w:r>
    </w:p>
    <w:p w14:paraId="1EE46CB5" w14:textId="77777777" w:rsidR="00F853B5" w:rsidRPr="00A615B6" w:rsidRDefault="00F853B5" w:rsidP="00F853B5">
      <w:pPr>
        <w:pStyle w:val="anormal"/>
        <w:rPr>
          <w:sz w:val="18"/>
        </w:rPr>
      </w:pPr>
    </w:p>
    <w:tbl>
      <w:tblPr>
        <w:tblStyle w:val="Tabellrutenett"/>
        <w:tblW w:w="0" w:type="auto"/>
        <w:tblLook w:val="04A0" w:firstRow="1" w:lastRow="0" w:firstColumn="1" w:lastColumn="0" w:noHBand="0" w:noVBand="1"/>
        <w:tblCaption w:val="Kodeliste Typeveg"/>
        <w:tblDescription w:val="Kodeliste Typeveg"/>
      </w:tblPr>
      <w:tblGrid>
        <w:gridCol w:w="2310"/>
        <w:gridCol w:w="2814"/>
        <w:gridCol w:w="3922"/>
        <w:gridCol w:w="1148"/>
      </w:tblGrid>
      <w:tr w:rsidR="000A3C19" w:rsidRPr="000A3C19" w14:paraId="35222E95" w14:textId="77777777" w:rsidTr="50BDD047">
        <w:trPr>
          <w:trHeight w:val="288"/>
        </w:trPr>
        <w:tc>
          <w:tcPr>
            <w:tcW w:w="2420" w:type="dxa"/>
            <w:shd w:val="clear" w:color="auto" w:fill="F2F2F2" w:themeFill="background1" w:themeFillShade="F2"/>
            <w:hideMark/>
          </w:tcPr>
          <w:p w14:paraId="3C2B20D7" w14:textId="77777777" w:rsidR="000A3C19" w:rsidRPr="000A3C19" w:rsidRDefault="000A3C19">
            <w:pPr>
              <w:rPr>
                <w:rFonts w:ascii="Arial" w:hAnsi="Arial" w:cs="Arial"/>
                <w:sz w:val="18"/>
              </w:rPr>
            </w:pPr>
            <w:r w:rsidRPr="000A3C19">
              <w:rPr>
                <w:rFonts w:ascii="Arial" w:hAnsi="Arial" w:cs="Arial"/>
                <w:sz w:val="18"/>
              </w:rPr>
              <w:t>SOSI-navn syntaksdefinisjon</w:t>
            </w:r>
          </w:p>
        </w:tc>
        <w:tc>
          <w:tcPr>
            <w:tcW w:w="3080" w:type="dxa"/>
            <w:shd w:val="clear" w:color="auto" w:fill="F2F2F2" w:themeFill="background1" w:themeFillShade="F2"/>
            <w:hideMark/>
          </w:tcPr>
          <w:p w14:paraId="5D979DB6" w14:textId="77777777" w:rsidR="000A3C19" w:rsidRPr="000A3C19" w:rsidRDefault="000A3C19">
            <w:pPr>
              <w:rPr>
                <w:rFonts w:ascii="Arial" w:hAnsi="Arial" w:cs="Arial"/>
                <w:sz w:val="18"/>
              </w:rPr>
            </w:pPr>
            <w:r w:rsidRPr="000A3C19">
              <w:rPr>
                <w:rFonts w:ascii="Arial" w:hAnsi="Arial" w:cs="Arial"/>
                <w:sz w:val="18"/>
              </w:rPr>
              <w:t>Kodenavn</w:t>
            </w:r>
          </w:p>
        </w:tc>
        <w:tc>
          <w:tcPr>
            <w:tcW w:w="4220" w:type="dxa"/>
            <w:shd w:val="clear" w:color="auto" w:fill="F2F2F2" w:themeFill="background1" w:themeFillShade="F2"/>
            <w:hideMark/>
          </w:tcPr>
          <w:p w14:paraId="1C8A4582" w14:textId="77777777" w:rsidR="000A3C19" w:rsidRPr="000A3C19" w:rsidRDefault="000A3C19">
            <w:pPr>
              <w:rPr>
                <w:rFonts w:ascii="Arial" w:hAnsi="Arial" w:cs="Arial"/>
                <w:sz w:val="18"/>
              </w:rPr>
            </w:pPr>
            <w:r w:rsidRPr="000A3C19">
              <w:rPr>
                <w:rFonts w:ascii="Arial" w:hAnsi="Arial" w:cs="Arial"/>
                <w:sz w:val="18"/>
              </w:rPr>
              <w:t>Definisjon/Forklaring</w:t>
            </w:r>
          </w:p>
        </w:tc>
        <w:tc>
          <w:tcPr>
            <w:tcW w:w="1160" w:type="dxa"/>
            <w:shd w:val="clear" w:color="auto" w:fill="F2F2F2" w:themeFill="background1" w:themeFillShade="F2"/>
            <w:hideMark/>
          </w:tcPr>
          <w:p w14:paraId="7F993F66" w14:textId="77777777" w:rsidR="000A3C19" w:rsidRPr="000A3C19" w:rsidRDefault="000A3C19">
            <w:pPr>
              <w:rPr>
                <w:rFonts w:ascii="Arial" w:hAnsi="Arial" w:cs="Arial"/>
                <w:sz w:val="18"/>
              </w:rPr>
            </w:pPr>
            <w:r w:rsidRPr="000A3C19">
              <w:rPr>
                <w:rFonts w:ascii="Arial" w:hAnsi="Arial" w:cs="Arial"/>
                <w:sz w:val="18"/>
              </w:rPr>
              <w:t>Kode</w:t>
            </w:r>
          </w:p>
        </w:tc>
      </w:tr>
      <w:tr w:rsidR="000A3C19" w:rsidRPr="000A3C19" w14:paraId="2B8EE299" w14:textId="77777777" w:rsidTr="50BDD047">
        <w:trPr>
          <w:trHeight w:val="491"/>
        </w:trPr>
        <w:tc>
          <w:tcPr>
            <w:tcW w:w="2420" w:type="dxa"/>
            <w:vMerge w:val="restart"/>
            <w:hideMark/>
          </w:tcPr>
          <w:p w14:paraId="7B61CDC9" w14:textId="77777777" w:rsidR="000A3C19" w:rsidRPr="000A3C19" w:rsidRDefault="000A3C19">
            <w:pPr>
              <w:rPr>
                <w:rFonts w:ascii="Arial" w:hAnsi="Arial" w:cs="Arial"/>
                <w:sz w:val="18"/>
              </w:rPr>
            </w:pPr>
            <w:r w:rsidRPr="000A3C19">
              <w:rPr>
                <w:rFonts w:ascii="Arial" w:hAnsi="Arial" w:cs="Arial"/>
                <w:sz w:val="18"/>
              </w:rPr>
              <w:t>.DEF</w:t>
            </w:r>
            <w:r w:rsidRPr="000A3C19">
              <w:rPr>
                <w:rFonts w:ascii="Arial" w:hAnsi="Arial" w:cs="Arial"/>
                <w:sz w:val="18"/>
              </w:rPr>
              <w:br/>
              <w:t>..TYPEVEG T20</w:t>
            </w:r>
          </w:p>
        </w:tc>
        <w:tc>
          <w:tcPr>
            <w:tcW w:w="3080" w:type="dxa"/>
            <w:vMerge w:val="restart"/>
            <w:hideMark/>
          </w:tcPr>
          <w:p w14:paraId="7220990B" w14:textId="77777777" w:rsidR="000A3C19" w:rsidRPr="000A3C19" w:rsidRDefault="000A3C19">
            <w:pPr>
              <w:rPr>
                <w:rFonts w:ascii="Arial" w:hAnsi="Arial" w:cs="Arial"/>
                <w:sz w:val="18"/>
              </w:rPr>
            </w:pPr>
            <w:r w:rsidRPr="000A3C19">
              <w:rPr>
                <w:rFonts w:ascii="Arial" w:hAnsi="Arial" w:cs="Arial"/>
                <w:sz w:val="18"/>
              </w:rPr>
              <w:t> </w:t>
            </w:r>
          </w:p>
        </w:tc>
        <w:tc>
          <w:tcPr>
            <w:tcW w:w="4220" w:type="dxa"/>
            <w:vMerge w:val="restart"/>
            <w:hideMark/>
          </w:tcPr>
          <w:p w14:paraId="679C331B" w14:textId="77777777" w:rsidR="000A3C19" w:rsidRPr="000A3C19" w:rsidRDefault="000A3C19">
            <w:pPr>
              <w:rPr>
                <w:rFonts w:ascii="Arial" w:hAnsi="Arial" w:cs="Arial"/>
                <w:sz w:val="18"/>
              </w:rPr>
            </w:pPr>
            <w:r w:rsidRPr="000A3C19">
              <w:rPr>
                <w:rFonts w:ascii="Arial" w:hAnsi="Arial" w:cs="Arial"/>
                <w:sz w:val="18"/>
              </w:rPr>
              <w:t> </w:t>
            </w:r>
          </w:p>
        </w:tc>
        <w:tc>
          <w:tcPr>
            <w:tcW w:w="1160" w:type="dxa"/>
            <w:vMerge w:val="restart"/>
            <w:hideMark/>
          </w:tcPr>
          <w:p w14:paraId="6E61733D" w14:textId="77777777" w:rsidR="000A3C19" w:rsidRPr="000A3C19" w:rsidRDefault="000A3C19">
            <w:pPr>
              <w:rPr>
                <w:rFonts w:ascii="Arial" w:hAnsi="Arial" w:cs="Arial"/>
                <w:sz w:val="18"/>
              </w:rPr>
            </w:pPr>
            <w:r w:rsidRPr="000A3C19">
              <w:rPr>
                <w:rFonts w:ascii="Arial" w:hAnsi="Arial" w:cs="Arial"/>
                <w:sz w:val="18"/>
              </w:rPr>
              <w:t> </w:t>
            </w:r>
          </w:p>
        </w:tc>
      </w:tr>
      <w:tr w:rsidR="000A3C19" w:rsidRPr="000A3C19" w14:paraId="323F40CA" w14:textId="77777777" w:rsidTr="50BDD047">
        <w:trPr>
          <w:trHeight w:val="491"/>
        </w:trPr>
        <w:tc>
          <w:tcPr>
            <w:tcW w:w="2420" w:type="dxa"/>
            <w:vMerge/>
            <w:hideMark/>
          </w:tcPr>
          <w:p w14:paraId="2397CFBD" w14:textId="77777777" w:rsidR="000A3C19" w:rsidRPr="000A3C19" w:rsidRDefault="000A3C19">
            <w:pPr>
              <w:rPr>
                <w:rFonts w:ascii="Arial" w:hAnsi="Arial" w:cs="Arial"/>
                <w:sz w:val="18"/>
              </w:rPr>
            </w:pPr>
          </w:p>
        </w:tc>
        <w:tc>
          <w:tcPr>
            <w:tcW w:w="3080" w:type="dxa"/>
            <w:vMerge/>
            <w:hideMark/>
          </w:tcPr>
          <w:p w14:paraId="12095C6E" w14:textId="77777777" w:rsidR="000A3C19" w:rsidRPr="000A3C19" w:rsidRDefault="000A3C19">
            <w:pPr>
              <w:rPr>
                <w:rFonts w:ascii="Arial" w:hAnsi="Arial" w:cs="Arial"/>
                <w:sz w:val="18"/>
              </w:rPr>
            </w:pPr>
          </w:p>
        </w:tc>
        <w:tc>
          <w:tcPr>
            <w:tcW w:w="4220" w:type="dxa"/>
            <w:vMerge/>
            <w:hideMark/>
          </w:tcPr>
          <w:p w14:paraId="0C2BA87A" w14:textId="77777777" w:rsidR="000A3C19" w:rsidRPr="000A3C19" w:rsidRDefault="000A3C19">
            <w:pPr>
              <w:rPr>
                <w:rFonts w:ascii="Arial" w:hAnsi="Arial" w:cs="Arial"/>
                <w:sz w:val="18"/>
              </w:rPr>
            </w:pPr>
          </w:p>
        </w:tc>
        <w:tc>
          <w:tcPr>
            <w:tcW w:w="1160" w:type="dxa"/>
            <w:vMerge/>
            <w:hideMark/>
          </w:tcPr>
          <w:p w14:paraId="01EB12DC" w14:textId="77777777" w:rsidR="000A3C19" w:rsidRPr="000A3C19" w:rsidRDefault="000A3C19">
            <w:pPr>
              <w:rPr>
                <w:rFonts w:ascii="Arial" w:hAnsi="Arial" w:cs="Arial"/>
                <w:sz w:val="18"/>
              </w:rPr>
            </w:pPr>
          </w:p>
        </w:tc>
      </w:tr>
      <w:tr w:rsidR="000A3C19" w:rsidRPr="000A3C19" w14:paraId="6FA7349C" w14:textId="77777777" w:rsidTr="50BDD047">
        <w:trPr>
          <w:trHeight w:val="5928"/>
        </w:trPr>
        <w:tc>
          <w:tcPr>
            <w:tcW w:w="2420" w:type="dxa"/>
            <w:hideMark/>
          </w:tcPr>
          <w:p w14:paraId="3FA54812" w14:textId="77777777" w:rsidR="000A3C19" w:rsidRPr="000A3C19" w:rsidRDefault="000A3C19">
            <w:pPr>
              <w:rPr>
                <w:rFonts w:ascii="Arial" w:hAnsi="Arial" w:cs="Arial"/>
                <w:sz w:val="18"/>
              </w:rPr>
            </w:pPr>
            <w:r w:rsidRPr="000A3C19">
              <w:rPr>
                <w:rFonts w:ascii="Arial" w:hAnsi="Arial" w:cs="Arial"/>
                <w:sz w:val="18"/>
              </w:rPr>
              <w:t> </w:t>
            </w:r>
          </w:p>
        </w:tc>
        <w:tc>
          <w:tcPr>
            <w:tcW w:w="3080" w:type="dxa"/>
            <w:hideMark/>
          </w:tcPr>
          <w:p w14:paraId="42CABE58" w14:textId="77777777" w:rsidR="000A3C19" w:rsidRPr="000A3C19" w:rsidRDefault="000A3C19">
            <w:pPr>
              <w:rPr>
                <w:rFonts w:ascii="Arial" w:hAnsi="Arial" w:cs="Arial"/>
                <w:sz w:val="18"/>
              </w:rPr>
            </w:pPr>
            <w:r w:rsidRPr="000A3C19">
              <w:rPr>
                <w:rFonts w:ascii="Arial" w:hAnsi="Arial" w:cs="Arial"/>
                <w:sz w:val="18"/>
              </w:rPr>
              <w:t>Traktorveg</w:t>
            </w:r>
          </w:p>
        </w:tc>
        <w:tc>
          <w:tcPr>
            <w:tcW w:w="4220" w:type="dxa"/>
            <w:hideMark/>
          </w:tcPr>
          <w:p w14:paraId="25836D21" w14:textId="66CCA04E" w:rsidR="16DA7828" w:rsidRDefault="16DA7828">
            <w:r w:rsidRPr="64D28030">
              <w:rPr>
                <w:rFonts w:ascii="Arial" w:eastAsia="Arial" w:hAnsi="Arial" w:cs="Arial"/>
                <w:sz w:val="18"/>
                <w:szCs w:val="18"/>
              </w:rPr>
              <w:t>Veg som hele året (eller deler av året) ikke egner seg for vanlig bilkjøring, men som er farbar med traktor</w:t>
            </w:r>
          </w:p>
          <w:p w14:paraId="71ABBCFC" w14:textId="3EDECE47" w:rsidR="64D28030" w:rsidRDefault="64D28030" w:rsidP="64D28030">
            <w:pPr>
              <w:rPr>
                <w:rFonts w:ascii="Arial" w:eastAsia="Arial" w:hAnsi="Arial" w:cs="Arial"/>
                <w:sz w:val="18"/>
                <w:szCs w:val="18"/>
              </w:rPr>
            </w:pPr>
          </w:p>
          <w:p w14:paraId="76F50DB5" w14:textId="72B55361" w:rsidR="000A3C19" w:rsidRPr="000A3C19" w:rsidRDefault="0FD57D86" w:rsidP="64D28030">
            <w:pPr>
              <w:rPr>
                <w:rFonts w:ascii="Arial" w:hAnsi="Arial" w:cs="Arial"/>
                <w:sz w:val="18"/>
                <w:szCs w:val="18"/>
              </w:rPr>
            </w:pPr>
            <w:r w:rsidRPr="50BDD047">
              <w:rPr>
                <w:rFonts w:ascii="Arial" w:eastAsia="Arial" w:hAnsi="Arial" w:cs="Arial"/>
                <w:sz w:val="18"/>
                <w:szCs w:val="18"/>
              </w:rPr>
              <w:t>Traktorveger skal være så brede at traktorer kan benytte disse, minimum 2.5 meter. Traktorveger inngår i det permanente vegnettet og medfører varige terrenginngrep i form av en sammenhengende vegkropp. Slep og driftsveier som ikke har bearbeidet såle og som er skapt av gjentatte passeringer med traktor, defineres normalt ikke som en traktorveg. Slep og driftsveier som binder sammen samferdselsnettverket kan registreres som konnekteringslenke med typeveg sti. Veger som er bygd som traktorveger, men opprustet slik at de i praksis er kjørbare med bil skal registreres som bilveg i Elveg 2.0. En (tidligere) traktorveg som er gjengrodd med vegetasjon og ikke lenger egner seg for ferdsel med traktor skal ikke klassifiseres som traktorveg (men heller klassifiseres som Typeveg Sti).</w:t>
            </w:r>
          </w:p>
        </w:tc>
        <w:tc>
          <w:tcPr>
            <w:tcW w:w="1160" w:type="dxa"/>
            <w:hideMark/>
          </w:tcPr>
          <w:p w14:paraId="321BCD7E" w14:textId="77777777" w:rsidR="000A3C19" w:rsidRPr="000A3C19" w:rsidRDefault="000A3C19">
            <w:pPr>
              <w:rPr>
                <w:rFonts w:ascii="Arial" w:hAnsi="Arial" w:cs="Arial"/>
                <w:sz w:val="18"/>
              </w:rPr>
            </w:pPr>
            <w:r w:rsidRPr="000A3C19">
              <w:rPr>
                <w:rFonts w:ascii="Arial" w:hAnsi="Arial" w:cs="Arial"/>
                <w:sz w:val="18"/>
              </w:rPr>
              <w:t> </w:t>
            </w:r>
            <w:r w:rsidR="00066816">
              <w:rPr>
                <w:rFonts w:ascii="Arial" w:hAnsi="Arial" w:cs="Arial"/>
                <w:sz w:val="18"/>
              </w:rPr>
              <w:t>traktorveg</w:t>
            </w:r>
          </w:p>
        </w:tc>
      </w:tr>
      <w:tr w:rsidR="000A3C19" w:rsidRPr="000A3C19" w14:paraId="7005BA84" w14:textId="77777777" w:rsidTr="50BDD047">
        <w:trPr>
          <w:trHeight w:val="5472"/>
        </w:trPr>
        <w:tc>
          <w:tcPr>
            <w:tcW w:w="2420" w:type="dxa"/>
            <w:hideMark/>
          </w:tcPr>
          <w:p w14:paraId="7C9A3CB4" w14:textId="77777777" w:rsidR="000A3C19" w:rsidRPr="000A3C19" w:rsidRDefault="000A3C19">
            <w:r w:rsidRPr="000A3C19">
              <w:lastRenderedPageBreak/>
              <w:t> </w:t>
            </w:r>
          </w:p>
        </w:tc>
        <w:tc>
          <w:tcPr>
            <w:tcW w:w="3080" w:type="dxa"/>
            <w:hideMark/>
          </w:tcPr>
          <w:p w14:paraId="4417C54B" w14:textId="77777777" w:rsidR="000A3C19" w:rsidRPr="000A3C19" w:rsidRDefault="000A3C19">
            <w:pPr>
              <w:rPr>
                <w:rFonts w:ascii="Arial" w:hAnsi="Arial" w:cs="Arial"/>
                <w:sz w:val="18"/>
              </w:rPr>
            </w:pPr>
            <w:r w:rsidRPr="000A3C19">
              <w:rPr>
                <w:rFonts w:ascii="Arial" w:hAnsi="Arial" w:cs="Arial"/>
                <w:sz w:val="18"/>
              </w:rPr>
              <w:t>Sti</w:t>
            </w:r>
          </w:p>
        </w:tc>
        <w:tc>
          <w:tcPr>
            <w:tcW w:w="4220" w:type="dxa"/>
            <w:hideMark/>
          </w:tcPr>
          <w:p w14:paraId="0B42D68D" w14:textId="77777777" w:rsidR="008A6458" w:rsidRDefault="3788058F">
            <w:pPr>
              <w:rPr>
                <w:rFonts w:ascii="Arial" w:eastAsia="Arial" w:hAnsi="Arial" w:cs="Arial"/>
                <w:sz w:val="18"/>
                <w:szCs w:val="18"/>
              </w:rPr>
            </w:pPr>
            <w:r w:rsidRPr="64D28030">
              <w:rPr>
                <w:rFonts w:ascii="Arial" w:eastAsia="Arial" w:hAnsi="Arial" w:cs="Arial"/>
                <w:sz w:val="18"/>
                <w:szCs w:val="18"/>
              </w:rPr>
              <w:t xml:space="preserve">Tydelig, smalt og sammenhengende tråkk i terrenget, som har oppstått gjennom bruk eller aktiv tilrettelegging. </w:t>
            </w:r>
          </w:p>
          <w:p w14:paraId="0A946041" w14:textId="77777777" w:rsidR="008A6458" w:rsidRDefault="008A6458">
            <w:pPr>
              <w:rPr>
                <w:rFonts w:ascii="Arial" w:eastAsia="Arial" w:hAnsi="Arial" w:cs="Arial"/>
                <w:sz w:val="18"/>
                <w:szCs w:val="18"/>
              </w:rPr>
            </w:pPr>
          </w:p>
          <w:p w14:paraId="04B12188" w14:textId="31A5A5FB" w:rsidR="000A3C19" w:rsidRPr="000A3C19" w:rsidRDefault="1665411C">
            <w:pPr>
              <w:rPr>
                <w:rFonts w:ascii="Arial" w:hAnsi="Arial" w:cs="Arial"/>
                <w:sz w:val="18"/>
              </w:rPr>
            </w:pPr>
            <w:r w:rsidRPr="50BDD047">
              <w:rPr>
                <w:rFonts w:ascii="Arial" w:eastAsia="Arial" w:hAnsi="Arial" w:cs="Arial"/>
                <w:sz w:val="18"/>
                <w:szCs w:val="18"/>
              </w:rPr>
              <w:t>Tilleggsopplysninger FKB: Sti benyttes primært i utmark, men kan også registreres i urbane strøk for stier/tråkk i terrenget der det ikke er noen opparbeidet veg med klar avgrensning. Stier skal være del av et sammenhengende transportnettverk for gående. Kortere frittliggende stier som ikke inngår i et transportnettverk er derfor ikke nødvendig å registrere. I områder med mange stier (for eksempel rundt parkeringsplasser, parkområder etc.) er det bare nødvendig å registrere hovedferdselårene. For stier i utmark kan Typeveg Sti benyttes gjennomgående selv om stien i områder er opparbeidet som en gangveg (som for eksempel på høyt trafikkerte turiststier).</w:t>
            </w:r>
          </w:p>
        </w:tc>
        <w:tc>
          <w:tcPr>
            <w:tcW w:w="1160" w:type="dxa"/>
            <w:hideMark/>
          </w:tcPr>
          <w:p w14:paraId="1A6000A7" w14:textId="77777777" w:rsidR="000A3C19" w:rsidRPr="00066816" w:rsidRDefault="000A3C19">
            <w:pPr>
              <w:rPr>
                <w:rFonts w:ascii="Arial" w:hAnsi="Arial" w:cs="Arial"/>
              </w:rPr>
            </w:pPr>
            <w:r w:rsidRPr="00066816">
              <w:rPr>
                <w:rFonts w:ascii="Arial" w:hAnsi="Arial" w:cs="Arial"/>
                <w:sz w:val="18"/>
              </w:rPr>
              <w:t> </w:t>
            </w:r>
            <w:r w:rsidR="00066816" w:rsidRPr="00066816">
              <w:rPr>
                <w:rFonts w:ascii="Arial" w:hAnsi="Arial" w:cs="Arial"/>
                <w:sz w:val="18"/>
              </w:rPr>
              <w:t>sti</w:t>
            </w:r>
          </w:p>
        </w:tc>
      </w:tr>
      <w:tr w:rsidR="000A3C19" w:rsidRPr="000A3C19" w14:paraId="27CB81FA" w14:textId="77777777" w:rsidTr="50BDD047">
        <w:trPr>
          <w:trHeight w:val="2280"/>
        </w:trPr>
        <w:tc>
          <w:tcPr>
            <w:tcW w:w="2420" w:type="dxa"/>
            <w:hideMark/>
          </w:tcPr>
          <w:p w14:paraId="4899061D" w14:textId="77777777" w:rsidR="000A3C19" w:rsidRPr="000A3C19" w:rsidRDefault="000A3C19">
            <w:r w:rsidRPr="000A3C19">
              <w:t> </w:t>
            </w:r>
          </w:p>
        </w:tc>
        <w:tc>
          <w:tcPr>
            <w:tcW w:w="3080" w:type="dxa"/>
            <w:hideMark/>
          </w:tcPr>
          <w:p w14:paraId="318C562F" w14:textId="0ADA2025" w:rsidR="000A3C19" w:rsidRPr="000A3C19" w:rsidRDefault="3AB1C616" w:rsidP="64D28030">
            <w:pPr>
              <w:rPr>
                <w:rFonts w:ascii="Arial" w:hAnsi="Arial" w:cs="Arial"/>
                <w:sz w:val="18"/>
                <w:szCs w:val="18"/>
              </w:rPr>
            </w:pPr>
            <w:r w:rsidRPr="64D28030">
              <w:rPr>
                <w:rFonts w:ascii="Arial" w:hAnsi="Arial" w:cs="Arial"/>
                <w:sz w:val="18"/>
                <w:szCs w:val="18"/>
              </w:rPr>
              <w:t>Stit</w:t>
            </w:r>
            <w:r w:rsidR="000A3C19" w:rsidRPr="64D28030">
              <w:rPr>
                <w:rFonts w:ascii="Arial" w:hAnsi="Arial" w:cs="Arial"/>
                <w:sz w:val="18"/>
                <w:szCs w:val="18"/>
              </w:rPr>
              <w:t>rapp</w:t>
            </w:r>
          </w:p>
        </w:tc>
        <w:tc>
          <w:tcPr>
            <w:tcW w:w="4220" w:type="dxa"/>
            <w:hideMark/>
          </w:tcPr>
          <w:p w14:paraId="113EA936" w14:textId="64F57B4F" w:rsidR="000A3C19" w:rsidRPr="000A3C19" w:rsidRDefault="000A3C19" w:rsidP="50BDD047">
            <w:pPr>
              <w:rPr>
                <w:rFonts w:ascii="Arial" w:hAnsi="Arial" w:cs="Arial"/>
                <w:sz w:val="18"/>
                <w:szCs w:val="18"/>
              </w:rPr>
            </w:pPr>
            <w:r w:rsidRPr="50BDD047">
              <w:rPr>
                <w:rFonts w:ascii="Arial" w:hAnsi="Arial" w:cs="Arial"/>
                <w:sz w:val="18"/>
                <w:szCs w:val="18"/>
              </w:rPr>
              <w:t>trapp som naturlig inngår i nettverket</w:t>
            </w:r>
            <w:r w:rsidR="1EC133C0" w:rsidRPr="50BDD047">
              <w:rPr>
                <w:rFonts w:ascii="Arial" w:hAnsi="Arial" w:cs="Arial"/>
                <w:sz w:val="18"/>
                <w:szCs w:val="18"/>
              </w:rPr>
              <w:t xml:space="preserve"> for stier</w:t>
            </w:r>
            <w:r>
              <w:br/>
            </w:r>
            <w:r>
              <w:br/>
            </w:r>
            <w:r w:rsidRPr="50BDD047">
              <w:rPr>
                <w:rFonts w:ascii="Arial" w:hAnsi="Arial" w:cs="Arial"/>
                <w:sz w:val="18"/>
                <w:szCs w:val="18"/>
              </w:rPr>
              <w:t>-- Tilleggsopplysninger FKB ---</w:t>
            </w:r>
            <w:r>
              <w:br/>
            </w:r>
            <w:r w:rsidRPr="50BDD047">
              <w:rPr>
                <w:rFonts w:ascii="Arial" w:hAnsi="Arial" w:cs="Arial"/>
                <w:sz w:val="18"/>
                <w:szCs w:val="18"/>
              </w:rPr>
              <w:t xml:space="preserve">Denne vegtypen </w:t>
            </w:r>
            <w:r w:rsidR="00197E2E" w:rsidRPr="50BDD047">
              <w:rPr>
                <w:rFonts w:ascii="Arial" w:hAnsi="Arial" w:cs="Arial"/>
                <w:sz w:val="18"/>
                <w:szCs w:val="18"/>
              </w:rPr>
              <w:t xml:space="preserve">benyttes </w:t>
            </w:r>
            <w:r w:rsidR="00C63214" w:rsidRPr="50BDD047">
              <w:rPr>
                <w:rFonts w:ascii="Arial" w:hAnsi="Arial" w:cs="Arial"/>
                <w:sz w:val="18"/>
                <w:szCs w:val="18"/>
              </w:rPr>
              <w:t>der hvor trapper er et bindeledd mellom to andre veglenker</w:t>
            </w:r>
            <w:r w:rsidR="0D164251" w:rsidRPr="50BDD047">
              <w:rPr>
                <w:rFonts w:ascii="Arial" w:hAnsi="Arial" w:cs="Arial"/>
                <w:sz w:val="18"/>
                <w:szCs w:val="18"/>
              </w:rPr>
              <w:t>, slik at det dannes et sammenhengende nettverk av veglenkene</w:t>
            </w:r>
            <w:r w:rsidR="777F8EF8" w:rsidRPr="50BDD047">
              <w:rPr>
                <w:rFonts w:ascii="Arial" w:hAnsi="Arial" w:cs="Arial"/>
                <w:sz w:val="18"/>
                <w:szCs w:val="18"/>
              </w:rPr>
              <w:t xml:space="preserve"> </w:t>
            </w:r>
            <w:r w:rsidR="18B151EC" w:rsidRPr="50BDD047">
              <w:rPr>
                <w:rFonts w:ascii="Arial" w:hAnsi="Arial" w:cs="Arial"/>
                <w:sz w:val="18"/>
                <w:szCs w:val="18"/>
              </w:rPr>
              <w:t>mellom</w:t>
            </w:r>
            <w:r w:rsidR="777F8EF8" w:rsidRPr="50BDD047">
              <w:rPr>
                <w:rFonts w:ascii="Arial" w:hAnsi="Arial" w:cs="Arial"/>
                <w:sz w:val="18"/>
                <w:szCs w:val="18"/>
              </w:rPr>
              <w:t xml:space="preserve"> stier</w:t>
            </w:r>
            <w:r w:rsidR="75D3F166" w:rsidRPr="50BDD047">
              <w:rPr>
                <w:rFonts w:ascii="Arial" w:hAnsi="Arial" w:cs="Arial"/>
                <w:sz w:val="18"/>
                <w:szCs w:val="18"/>
              </w:rPr>
              <w:t xml:space="preserve"> eller mot andre veglenker</w:t>
            </w:r>
            <w:r w:rsidR="0D164251" w:rsidRPr="50BDD047">
              <w:rPr>
                <w:rFonts w:ascii="Arial" w:hAnsi="Arial" w:cs="Arial"/>
                <w:sz w:val="18"/>
                <w:szCs w:val="18"/>
              </w:rPr>
              <w:t>.</w:t>
            </w:r>
            <w:r>
              <w:br/>
            </w:r>
            <w:r>
              <w:br/>
            </w:r>
            <w:r w:rsidRPr="50BDD047">
              <w:rPr>
                <w:rFonts w:ascii="Arial" w:hAnsi="Arial" w:cs="Arial"/>
                <w:sz w:val="18"/>
                <w:szCs w:val="18"/>
              </w:rPr>
              <w:t xml:space="preserve">I FKB-BygnAnlegg registreres FrittståendeTrapp med flategeometri for de veglenkene som klassifiseres som Typeveg </w:t>
            </w:r>
            <w:r w:rsidR="5017B595" w:rsidRPr="50BDD047">
              <w:rPr>
                <w:rFonts w:ascii="Arial" w:hAnsi="Arial" w:cs="Arial"/>
                <w:sz w:val="18"/>
                <w:szCs w:val="18"/>
              </w:rPr>
              <w:t>stit</w:t>
            </w:r>
            <w:r w:rsidRPr="50BDD047">
              <w:rPr>
                <w:rFonts w:ascii="Arial" w:hAnsi="Arial" w:cs="Arial"/>
                <w:sz w:val="18"/>
                <w:szCs w:val="18"/>
              </w:rPr>
              <w:t>rapp.</w:t>
            </w:r>
          </w:p>
          <w:p w14:paraId="6FD32622" w14:textId="524AECA0" w:rsidR="000A3C19" w:rsidRPr="000A3C19" w:rsidRDefault="000A3C19" w:rsidP="50BDD047">
            <w:pPr>
              <w:rPr>
                <w:rFonts w:eastAsia="Calibri" w:cs="Arial"/>
                <w:sz w:val="18"/>
                <w:szCs w:val="18"/>
              </w:rPr>
            </w:pPr>
          </w:p>
        </w:tc>
        <w:tc>
          <w:tcPr>
            <w:tcW w:w="1160" w:type="dxa"/>
            <w:hideMark/>
          </w:tcPr>
          <w:p w14:paraId="126AD71F" w14:textId="1A91FA9D" w:rsidR="000A3C19" w:rsidRPr="00066816" w:rsidRDefault="000A3C19" w:rsidP="64D28030">
            <w:pPr>
              <w:rPr>
                <w:rFonts w:ascii="Arial" w:hAnsi="Arial" w:cs="Arial"/>
                <w:sz w:val="18"/>
                <w:szCs w:val="18"/>
              </w:rPr>
            </w:pPr>
            <w:r>
              <w:t> </w:t>
            </w:r>
            <w:r w:rsidR="309DE1C9">
              <w:t>sti</w:t>
            </w:r>
            <w:r w:rsidR="6BCA9CE2" w:rsidRPr="326FB7DE">
              <w:rPr>
                <w:rFonts w:ascii="Arial" w:hAnsi="Arial" w:cs="Arial"/>
                <w:sz w:val="18"/>
                <w:szCs w:val="18"/>
              </w:rPr>
              <w:t>trapp</w:t>
            </w:r>
          </w:p>
        </w:tc>
      </w:tr>
    </w:tbl>
    <w:p w14:paraId="454612C3" w14:textId="77777777" w:rsidR="00F853B5" w:rsidRDefault="00F853B5" w:rsidP="00F853B5"/>
    <w:p w14:paraId="2C4A8C7F" w14:textId="77777777" w:rsidR="00F853B5" w:rsidRDefault="00F853B5" w:rsidP="00F853B5"/>
    <w:p w14:paraId="42FCACD1" w14:textId="77777777" w:rsidR="00F853B5" w:rsidRDefault="00F853B5" w:rsidP="00F853B5"/>
    <w:p w14:paraId="727EAF1B" w14:textId="77777777" w:rsidR="00F853B5" w:rsidRDefault="00F853B5" w:rsidP="00F853B5">
      <w:pPr>
        <w:keepNext/>
      </w:pPr>
      <w:r>
        <w:rPr>
          <w:noProof/>
          <w:lang w:eastAsia="nb-NO"/>
        </w:rPr>
        <w:lastRenderedPageBreak/>
        <w:drawing>
          <wp:inline distT="0" distB="0" distL="0" distR="0" wp14:anchorId="799E007A" wp14:editId="3D853378">
            <wp:extent cx="5529600" cy="4114800"/>
            <wp:effectExtent l="0" t="0" r="0" b="0"/>
            <wp:docPr id="14" name="Bilde 14" title="veg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529600" cy="4114800"/>
                    </a:xfrm>
                    <a:prstGeom prst="rect">
                      <a:avLst/>
                    </a:prstGeom>
                    <a:noFill/>
                    <a:ln w="9525">
                      <a:noFill/>
                      <a:miter lim="800000"/>
                      <a:headEnd/>
                      <a:tailEnd/>
                    </a:ln>
                  </pic:spPr>
                </pic:pic>
              </a:graphicData>
            </a:graphic>
          </wp:inline>
        </w:drawing>
      </w:r>
    </w:p>
    <w:p w14:paraId="01108F35" w14:textId="2C2FE990" w:rsidR="00F853B5" w:rsidRDefault="00F853B5" w:rsidP="3BC2ADE2">
      <w:pPr>
        <w:pStyle w:val="Bildetekst0"/>
        <w:rPr>
          <w:rFonts w:asciiTheme="minorHAnsi" w:hAnsiTheme="minorHAnsi"/>
        </w:rPr>
      </w:pPr>
      <w:r w:rsidRPr="3BC2ADE2">
        <w:rPr>
          <w:rFonts w:asciiTheme="minorHAnsi" w:hAnsiTheme="minorHAnsi"/>
        </w:rPr>
        <w:t xml:space="preserve">Figur </w:t>
      </w:r>
      <w:r w:rsidRPr="3BC2ADE2">
        <w:rPr>
          <w:rFonts w:asciiTheme="minorHAnsi" w:hAnsiTheme="minorHAnsi"/>
        </w:rPr>
        <w:fldChar w:fldCharType="begin"/>
      </w:r>
      <w:r w:rsidRPr="3BC2ADE2">
        <w:rPr>
          <w:rFonts w:asciiTheme="minorHAnsi" w:hAnsiTheme="minorHAnsi"/>
        </w:rPr>
        <w:instrText xml:space="preserve"> SEQ Figur \* ARABIC </w:instrText>
      </w:r>
      <w:r w:rsidRPr="3BC2ADE2">
        <w:rPr>
          <w:rFonts w:asciiTheme="minorHAnsi" w:hAnsiTheme="minorHAnsi"/>
        </w:rPr>
        <w:fldChar w:fldCharType="separate"/>
      </w:r>
      <w:r w:rsidR="003C6EDF" w:rsidRPr="3BC2ADE2">
        <w:rPr>
          <w:rFonts w:asciiTheme="minorHAnsi" w:hAnsiTheme="minorHAnsi"/>
          <w:noProof/>
        </w:rPr>
        <w:t>1</w:t>
      </w:r>
      <w:r w:rsidRPr="3BC2ADE2">
        <w:rPr>
          <w:rFonts w:asciiTheme="minorHAnsi" w:hAnsiTheme="minorHAnsi"/>
          <w:noProof/>
        </w:rPr>
        <w:fldChar w:fldCharType="end"/>
      </w:r>
      <w:r w:rsidRPr="3BC2ADE2">
        <w:rPr>
          <w:rFonts w:asciiTheme="minorHAnsi" w:hAnsiTheme="minorHAnsi"/>
        </w:rPr>
        <w:t>:</w:t>
      </w:r>
      <w:r>
        <w:tab/>
      </w:r>
      <w:r w:rsidRPr="3BC2ADE2">
        <w:rPr>
          <w:rFonts w:asciiTheme="minorHAnsi" w:hAnsiTheme="minorHAnsi"/>
        </w:rPr>
        <w:t>Eksempel på registrering av veglenker med Typeveg ”</w:t>
      </w:r>
      <w:r w:rsidR="4D0DF9EE" w:rsidRPr="3BC2ADE2">
        <w:rPr>
          <w:rFonts w:asciiTheme="minorHAnsi" w:hAnsiTheme="minorHAnsi"/>
        </w:rPr>
        <w:t>e</w:t>
      </w:r>
      <w:r w:rsidRPr="3BC2ADE2">
        <w:rPr>
          <w:rFonts w:asciiTheme="minorHAnsi" w:hAnsiTheme="minorHAnsi"/>
        </w:rPr>
        <w:t>nkel</w:t>
      </w:r>
      <w:r w:rsidR="4F2E92A8" w:rsidRPr="3BC2ADE2">
        <w:rPr>
          <w:rFonts w:asciiTheme="minorHAnsi" w:hAnsiTheme="minorHAnsi"/>
        </w:rPr>
        <w:t>B</w:t>
      </w:r>
      <w:r w:rsidRPr="3BC2ADE2">
        <w:rPr>
          <w:rFonts w:asciiTheme="minorHAnsi" w:hAnsiTheme="minorHAnsi"/>
        </w:rPr>
        <w:t>ilveg” (FKB-</w:t>
      </w:r>
      <w:r w:rsidR="6266ECFF" w:rsidRPr="3BC2ADE2">
        <w:rPr>
          <w:rFonts w:asciiTheme="minorHAnsi" w:hAnsiTheme="minorHAnsi"/>
        </w:rPr>
        <w:t>Elveg 2.0</w:t>
      </w:r>
      <w:r w:rsidRPr="3BC2ADE2">
        <w:rPr>
          <w:rFonts w:asciiTheme="minorHAnsi" w:hAnsiTheme="minorHAnsi"/>
        </w:rPr>
        <w:t xml:space="preserve">), Typeveg </w:t>
      </w:r>
      <w:r w:rsidR="1021267F" w:rsidRPr="3BC2ADE2">
        <w:rPr>
          <w:rFonts w:asciiTheme="minorHAnsi" w:hAnsiTheme="minorHAnsi"/>
        </w:rPr>
        <w:t>“</w:t>
      </w:r>
      <w:r w:rsidRPr="3BC2ADE2">
        <w:rPr>
          <w:rFonts w:asciiTheme="minorHAnsi" w:hAnsiTheme="minorHAnsi"/>
        </w:rPr>
        <w:t>Traktorveg</w:t>
      </w:r>
      <w:r w:rsidR="6B4F44CA" w:rsidRPr="3BC2ADE2">
        <w:rPr>
          <w:rFonts w:asciiTheme="minorHAnsi" w:hAnsiTheme="minorHAnsi"/>
        </w:rPr>
        <w:t>”</w:t>
      </w:r>
      <w:r w:rsidRPr="3BC2ADE2">
        <w:rPr>
          <w:rFonts w:asciiTheme="minorHAnsi" w:hAnsiTheme="minorHAnsi"/>
        </w:rPr>
        <w:t xml:space="preserve"> og Typeveg </w:t>
      </w:r>
      <w:r w:rsidR="50FD0DED" w:rsidRPr="3BC2ADE2">
        <w:rPr>
          <w:rFonts w:asciiTheme="minorHAnsi" w:hAnsiTheme="minorHAnsi"/>
        </w:rPr>
        <w:t>“</w:t>
      </w:r>
      <w:r w:rsidRPr="3BC2ADE2">
        <w:rPr>
          <w:rFonts w:asciiTheme="minorHAnsi" w:hAnsiTheme="minorHAnsi"/>
        </w:rPr>
        <w:t>Sti</w:t>
      </w:r>
      <w:r w:rsidR="6E7EECB4" w:rsidRPr="3BC2ADE2">
        <w:rPr>
          <w:rFonts w:asciiTheme="minorHAnsi" w:hAnsiTheme="minorHAnsi"/>
        </w:rPr>
        <w:t>”</w:t>
      </w:r>
      <w:r w:rsidRPr="3BC2ADE2">
        <w:rPr>
          <w:rFonts w:asciiTheme="minorHAnsi" w:hAnsiTheme="minorHAnsi"/>
        </w:rPr>
        <w:t xml:space="preserve"> i et landbruksområde</w:t>
      </w:r>
    </w:p>
    <w:p w14:paraId="7352830C" w14:textId="77777777" w:rsidR="00A615B6" w:rsidRPr="00A615B6" w:rsidRDefault="00A615B6" w:rsidP="00A615B6"/>
    <w:p w14:paraId="3F7A564D" w14:textId="77777777" w:rsidR="00F853B5" w:rsidRDefault="00F853B5" w:rsidP="00F853B5">
      <w:pPr>
        <w:keepNext/>
      </w:pPr>
      <w:r>
        <w:rPr>
          <w:noProof/>
          <w:lang w:eastAsia="nb-NO"/>
        </w:rPr>
        <w:drawing>
          <wp:inline distT="0" distB="0" distL="0" distR="0" wp14:anchorId="3A1452D8" wp14:editId="38BAF08D">
            <wp:extent cx="4155384" cy="4284099"/>
            <wp:effectExtent l="0" t="0" r="0" b="2540"/>
            <wp:docPr id="17" name="Bilde 17" title="veg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4155207" cy="4283916"/>
                    </a:xfrm>
                    <a:prstGeom prst="rect">
                      <a:avLst/>
                    </a:prstGeom>
                    <a:noFill/>
                    <a:ln w="9525">
                      <a:noFill/>
                      <a:miter lim="800000"/>
                      <a:headEnd/>
                      <a:tailEnd/>
                    </a:ln>
                  </pic:spPr>
                </pic:pic>
              </a:graphicData>
            </a:graphic>
          </wp:inline>
        </w:drawing>
      </w:r>
    </w:p>
    <w:p w14:paraId="534D9F6A" w14:textId="425BEDC3" w:rsidR="00F853B5" w:rsidRPr="000A3C19" w:rsidRDefault="00F853B5" w:rsidP="3BC2ADE2">
      <w:pPr>
        <w:pStyle w:val="Bildetekst0"/>
        <w:rPr>
          <w:rFonts w:asciiTheme="minorHAnsi" w:hAnsiTheme="minorHAnsi"/>
        </w:rPr>
      </w:pPr>
      <w:r w:rsidRPr="3BC2ADE2">
        <w:rPr>
          <w:rFonts w:asciiTheme="minorHAnsi" w:hAnsiTheme="minorHAnsi"/>
        </w:rPr>
        <w:t xml:space="preserve">Figur </w:t>
      </w:r>
      <w:r w:rsidRPr="3BC2ADE2">
        <w:rPr>
          <w:rFonts w:asciiTheme="minorHAnsi" w:hAnsiTheme="minorHAnsi"/>
        </w:rPr>
        <w:fldChar w:fldCharType="begin"/>
      </w:r>
      <w:r w:rsidRPr="3BC2ADE2">
        <w:rPr>
          <w:rFonts w:asciiTheme="minorHAnsi" w:hAnsiTheme="minorHAnsi"/>
        </w:rPr>
        <w:instrText xml:space="preserve"> SEQ Figur \* ARABIC </w:instrText>
      </w:r>
      <w:r w:rsidRPr="3BC2ADE2">
        <w:rPr>
          <w:rFonts w:asciiTheme="minorHAnsi" w:hAnsiTheme="minorHAnsi"/>
        </w:rPr>
        <w:fldChar w:fldCharType="separate"/>
      </w:r>
      <w:r w:rsidR="003C6EDF" w:rsidRPr="3BC2ADE2">
        <w:rPr>
          <w:rFonts w:asciiTheme="minorHAnsi" w:hAnsiTheme="minorHAnsi"/>
          <w:noProof/>
        </w:rPr>
        <w:t>2</w:t>
      </w:r>
      <w:r w:rsidRPr="3BC2ADE2">
        <w:rPr>
          <w:rFonts w:asciiTheme="minorHAnsi" w:hAnsiTheme="minorHAnsi"/>
          <w:noProof/>
        </w:rPr>
        <w:fldChar w:fldCharType="end"/>
      </w:r>
      <w:r w:rsidRPr="3BC2ADE2">
        <w:rPr>
          <w:rFonts w:asciiTheme="minorHAnsi" w:hAnsiTheme="minorHAnsi"/>
        </w:rPr>
        <w:t xml:space="preserve">: </w:t>
      </w:r>
      <w:r>
        <w:tab/>
      </w:r>
      <w:r w:rsidRPr="3BC2ADE2">
        <w:rPr>
          <w:rFonts w:asciiTheme="minorHAnsi" w:hAnsiTheme="minorHAnsi"/>
        </w:rPr>
        <w:t>Eksempel på registrering av Typeveg ”</w:t>
      </w:r>
      <w:r w:rsidR="0F9119FD" w:rsidRPr="3BC2ADE2">
        <w:rPr>
          <w:rFonts w:asciiTheme="minorHAnsi" w:hAnsiTheme="minorHAnsi"/>
        </w:rPr>
        <w:t>e</w:t>
      </w:r>
      <w:r w:rsidRPr="3BC2ADE2">
        <w:rPr>
          <w:rFonts w:asciiTheme="minorHAnsi" w:hAnsiTheme="minorHAnsi"/>
        </w:rPr>
        <w:t>nkel</w:t>
      </w:r>
      <w:r w:rsidR="636354FE" w:rsidRPr="3BC2ADE2">
        <w:rPr>
          <w:rFonts w:asciiTheme="minorHAnsi" w:hAnsiTheme="minorHAnsi"/>
        </w:rPr>
        <w:t>B</w:t>
      </w:r>
      <w:r w:rsidRPr="3BC2ADE2">
        <w:rPr>
          <w:rFonts w:asciiTheme="minorHAnsi" w:hAnsiTheme="minorHAnsi"/>
        </w:rPr>
        <w:t>ilveg”, ”</w:t>
      </w:r>
      <w:r w:rsidR="27AF5D12" w:rsidRPr="3BC2ADE2">
        <w:rPr>
          <w:rFonts w:asciiTheme="minorHAnsi" w:hAnsiTheme="minorHAnsi"/>
        </w:rPr>
        <w:t>g</w:t>
      </w:r>
      <w:r w:rsidRPr="3BC2ADE2">
        <w:rPr>
          <w:rFonts w:asciiTheme="minorHAnsi" w:hAnsiTheme="minorHAnsi"/>
        </w:rPr>
        <w:t>ang</w:t>
      </w:r>
      <w:r w:rsidR="5FBD8AF8" w:rsidRPr="3BC2ADE2">
        <w:rPr>
          <w:rFonts w:asciiTheme="minorHAnsi" w:hAnsiTheme="minorHAnsi"/>
        </w:rPr>
        <w:t>O</w:t>
      </w:r>
      <w:r w:rsidRPr="3BC2ADE2">
        <w:rPr>
          <w:rFonts w:asciiTheme="minorHAnsi" w:hAnsiTheme="minorHAnsi"/>
        </w:rPr>
        <w:t>gSykkelveg” (FKB-</w:t>
      </w:r>
      <w:r w:rsidR="4FC0075B" w:rsidRPr="3BC2ADE2">
        <w:rPr>
          <w:rFonts w:asciiTheme="minorHAnsi" w:hAnsiTheme="minorHAnsi"/>
        </w:rPr>
        <w:t>Elveg 2.0</w:t>
      </w:r>
      <w:r w:rsidRPr="3BC2ADE2">
        <w:rPr>
          <w:rFonts w:asciiTheme="minorHAnsi" w:hAnsiTheme="minorHAnsi"/>
        </w:rPr>
        <w:t xml:space="preserve">) og Typeveg </w:t>
      </w:r>
      <w:r w:rsidR="5B68A996" w:rsidRPr="3BC2ADE2">
        <w:rPr>
          <w:rFonts w:asciiTheme="minorHAnsi" w:hAnsiTheme="minorHAnsi"/>
        </w:rPr>
        <w:t>“</w:t>
      </w:r>
      <w:r w:rsidRPr="3BC2ADE2">
        <w:rPr>
          <w:rFonts w:asciiTheme="minorHAnsi" w:hAnsiTheme="minorHAnsi"/>
        </w:rPr>
        <w:t>Sti</w:t>
      </w:r>
      <w:r w:rsidR="29A7E35D" w:rsidRPr="3BC2ADE2">
        <w:rPr>
          <w:rFonts w:asciiTheme="minorHAnsi" w:hAnsiTheme="minorHAnsi"/>
        </w:rPr>
        <w:t>”</w:t>
      </w:r>
      <w:r w:rsidRPr="3BC2ADE2">
        <w:rPr>
          <w:rFonts w:asciiTheme="minorHAnsi" w:hAnsiTheme="minorHAnsi"/>
        </w:rPr>
        <w:t xml:space="preserve"> i et tettbygd område</w:t>
      </w:r>
      <w:r w:rsidR="052E8C37" w:rsidRPr="3BC2ADE2">
        <w:rPr>
          <w:rFonts w:asciiTheme="minorHAnsi" w:hAnsiTheme="minorHAnsi"/>
        </w:rPr>
        <w:t>.</w:t>
      </w:r>
    </w:p>
    <w:p w14:paraId="63E97E5F" w14:textId="77777777" w:rsidR="00F853B5" w:rsidRDefault="00F853B5" w:rsidP="00F853B5"/>
    <w:p w14:paraId="3CDDA8C9" w14:textId="6C028972" w:rsidR="190B97EA" w:rsidRDefault="190B97EA" w:rsidP="29B113FC">
      <w:pPr>
        <w:rPr>
          <w:rFonts w:eastAsia="Calibri" w:cs="Arial"/>
        </w:rPr>
      </w:pPr>
      <w:r>
        <w:rPr>
          <w:noProof/>
          <w:lang w:eastAsia="nb-NO"/>
        </w:rPr>
        <w:lastRenderedPageBreak/>
        <w:drawing>
          <wp:inline distT="0" distB="0" distL="0" distR="0" wp14:anchorId="4176B9B4" wp14:editId="5A2B460E">
            <wp:extent cx="5894308" cy="6343650"/>
            <wp:effectExtent l="0" t="0" r="0" b="0"/>
            <wp:docPr id="997914741" name="Bilde 99791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94308" cy="6343650"/>
                    </a:xfrm>
                    <a:prstGeom prst="rect">
                      <a:avLst/>
                    </a:prstGeom>
                  </pic:spPr>
                </pic:pic>
              </a:graphicData>
            </a:graphic>
          </wp:inline>
        </w:drawing>
      </w:r>
    </w:p>
    <w:p w14:paraId="692B5ECB" w14:textId="1C691832" w:rsidR="578151FD" w:rsidRPr="00B70369" w:rsidRDefault="578151FD" w:rsidP="00B70369">
      <w:pPr>
        <w:ind w:left="1440" w:hanging="1440"/>
        <w:rPr>
          <w:rFonts w:asciiTheme="minorHAnsi" w:eastAsiaTheme="minorEastAsia" w:hAnsiTheme="minorHAnsi"/>
          <w:i/>
          <w:sz w:val="20"/>
          <w:szCs w:val="20"/>
        </w:rPr>
      </w:pPr>
      <w:r w:rsidRPr="00B70369">
        <w:rPr>
          <w:rFonts w:asciiTheme="minorHAnsi" w:eastAsiaTheme="minorEastAsia" w:hAnsiTheme="minorHAnsi"/>
          <w:i/>
          <w:sz w:val="20"/>
          <w:szCs w:val="20"/>
        </w:rPr>
        <w:t>Figur 3:</w:t>
      </w:r>
      <w:r w:rsidRPr="00B70369">
        <w:rPr>
          <w:i/>
        </w:rPr>
        <w:tab/>
      </w:r>
      <w:r w:rsidR="7A17C420" w:rsidRPr="00B70369">
        <w:rPr>
          <w:rFonts w:asciiTheme="minorHAnsi" w:eastAsiaTheme="minorEastAsia" w:hAnsiTheme="minorHAnsi"/>
          <w:i/>
          <w:sz w:val="20"/>
          <w:szCs w:val="20"/>
        </w:rPr>
        <w:t>Eksempel på registrering av Typeveg “stitrapp” i forbindelse med typeveg “sti” og andre</w:t>
      </w:r>
      <w:r w:rsidR="1FE0F6F8" w:rsidRPr="00B70369">
        <w:rPr>
          <w:rFonts w:asciiTheme="minorHAnsi" w:eastAsiaTheme="minorEastAsia" w:hAnsiTheme="minorHAnsi"/>
          <w:i/>
          <w:sz w:val="20"/>
          <w:szCs w:val="20"/>
        </w:rPr>
        <w:t xml:space="preserve"> s</w:t>
      </w:r>
      <w:r w:rsidR="7A17C420" w:rsidRPr="00B70369">
        <w:rPr>
          <w:rFonts w:asciiTheme="minorHAnsi" w:eastAsiaTheme="minorEastAsia" w:hAnsiTheme="minorHAnsi"/>
          <w:i/>
          <w:sz w:val="20"/>
          <w:szCs w:val="20"/>
        </w:rPr>
        <w:t>amferdselsobjekter.</w:t>
      </w:r>
    </w:p>
    <w:p w14:paraId="0FA1ECB0" w14:textId="77777777" w:rsidR="00F853B5" w:rsidRDefault="00F853B5" w:rsidP="00F853B5">
      <w:pPr>
        <w:keepNext/>
      </w:pPr>
    </w:p>
    <w:p w14:paraId="5201DE2C" w14:textId="77777777" w:rsidR="00F853B5" w:rsidRDefault="00F853B5" w:rsidP="00F853B5"/>
    <w:p w14:paraId="2CB52DB4" w14:textId="092CA0B1" w:rsidR="00F853B5" w:rsidRDefault="00F853B5" w:rsidP="00F853B5">
      <w:pPr>
        <w:keepNext/>
      </w:pPr>
    </w:p>
    <w:p w14:paraId="38184EB5" w14:textId="58BB44F3" w:rsidR="00F853B5" w:rsidRDefault="00E93D19" w:rsidP="0026729C">
      <w:pPr>
        <w:keepNext/>
      </w:pPr>
      <w:r>
        <w:br w:type="textWrapping" w:clear="all"/>
      </w:r>
    </w:p>
    <w:p w14:paraId="1790481A" w14:textId="77777777" w:rsidR="00F853B5" w:rsidRDefault="00F853B5" w:rsidP="00F853B5">
      <w:pPr>
        <w:pStyle w:val="Bildetekst0"/>
      </w:pPr>
    </w:p>
    <w:p w14:paraId="152AD8D3" w14:textId="77777777" w:rsidR="00F853B5" w:rsidRDefault="00F853B5" w:rsidP="00F853B5"/>
    <w:p w14:paraId="27CCE627" w14:textId="43A9F7D7" w:rsidR="00F853B5" w:rsidRDefault="00F853B5" w:rsidP="00F853B5">
      <w:pPr>
        <w:keepNext/>
      </w:pPr>
    </w:p>
    <w:p w14:paraId="555750E4" w14:textId="01C1531A" w:rsidR="00FD043A" w:rsidRPr="00FD043A" w:rsidRDefault="00FD043A" w:rsidP="00FD043A"/>
    <w:p w14:paraId="11C72228" w14:textId="77777777" w:rsidR="00A11902" w:rsidRDefault="00A11902" w:rsidP="002B5717"/>
    <w:p w14:paraId="1F761E84" w14:textId="0CC0C350" w:rsidR="00A11902" w:rsidRDefault="00A11902" w:rsidP="002B5717"/>
    <w:p w14:paraId="15CF9F71" w14:textId="437FA759" w:rsidR="003936A3" w:rsidRDefault="003936A3" w:rsidP="002B5717"/>
    <w:p w14:paraId="592469B9" w14:textId="3606A4F6" w:rsidR="003936A3" w:rsidRPr="002B5717" w:rsidRDefault="003936A3" w:rsidP="002B5717"/>
    <w:p w14:paraId="347D18C0" w14:textId="7BEF17B4" w:rsidR="00BF6927" w:rsidRDefault="00BF6927">
      <w:pPr>
        <w:spacing w:after="200" w:line="276" w:lineRule="auto"/>
        <w:rPr>
          <w:rFonts w:ascii="Arial" w:eastAsiaTheme="majorEastAsia" w:hAnsi="Arial" w:cs="Arial"/>
          <w:b/>
          <w:bCs/>
          <w:sz w:val="24"/>
          <w:szCs w:val="24"/>
        </w:rPr>
      </w:pPr>
      <w:bookmarkStart w:id="44" w:name="_Toc380579303"/>
      <w:r>
        <w:br w:type="page"/>
      </w:r>
    </w:p>
    <w:p w14:paraId="3E2B3A98" w14:textId="77777777" w:rsidR="00F853B5" w:rsidRDefault="00F853B5" w:rsidP="00E627E1">
      <w:pPr>
        <w:pStyle w:val="Overskrift3"/>
      </w:pPr>
      <w:bookmarkStart w:id="45" w:name="_Toc82346286"/>
      <w:r>
        <w:lastRenderedPageBreak/>
        <w:t>belysning BELYSNING</w:t>
      </w:r>
      <w:bookmarkEnd w:id="44"/>
      <w:bookmarkEnd w:id="45"/>
    </w:p>
    <w:p w14:paraId="1B739F94" w14:textId="4DCE9373" w:rsidR="00F853B5" w:rsidRPr="000A3C19" w:rsidRDefault="00F853B5" w:rsidP="34B81527">
      <w:pPr>
        <w:pStyle w:val="anormal"/>
        <w:rPr>
          <w:rFonts w:ascii="Verdana" w:hAnsi="Verdana"/>
        </w:rPr>
      </w:pPr>
      <w:r w:rsidRPr="700B42B7">
        <w:rPr>
          <w:rFonts w:ascii="Verdana" w:hAnsi="Verdana"/>
          <w:lang w:val="en-AU"/>
        </w:rPr>
        <w:fldChar w:fldCharType="begin" w:fldLock="1"/>
      </w:r>
      <w:r w:rsidRPr="700B42B7">
        <w:rPr>
          <w:rFonts w:ascii="Verdana" w:hAnsi="Verdana"/>
        </w:rPr>
        <w:instrText>MERGEFIELD Element.Notes</w:instrText>
      </w:r>
      <w:r w:rsidRPr="700B42B7">
        <w:rPr>
          <w:rFonts w:ascii="Verdana" w:hAnsi="Verdana"/>
        </w:rPr>
        <w:fldChar w:fldCharType="end"/>
      </w:r>
      <w:r w:rsidRPr="700B42B7">
        <w:rPr>
          <w:rFonts w:ascii="Verdana" w:hAnsi="Verdana"/>
        </w:rPr>
        <w:t>om det er permanent belysning langs sti eller</w:t>
      </w:r>
      <w:r w:rsidR="7F444826" w:rsidRPr="700B42B7">
        <w:rPr>
          <w:rFonts w:ascii="Verdana" w:hAnsi="Verdana"/>
        </w:rPr>
        <w:t xml:space="preserve"> traktorveg</w:t>
      </w:r>
    </w:p>
    <w:p w14:paraId="3DBDB9BF" w14:textId="77777777" w:rsidR="00F853B5" w:rsidRPr="000A3C19" w:rsidRDefault="00F853B5" w:rsidP="00F853B5">
      <w:pPr>
        <w:pStyle w:val="anormal"/>
        <w:rPr>
          <w:rFonts w:ascii="Verdana" w:hAnsi="Verdana"/>
          <w:szCs w:val="20"/>
        </w:rPr>
      </w:pPr>
    </w:p>
    <w:p w14:paraId="328BAB14" w14:textId="77777777" w:rsidR="00F853B5" w:rsidRPr="00A615B6" w:rsidRDefault="00F853B5" w:rsidP="00F853B5">
      <w:pPr>
        <w:pStyle w:val="Tabelltekst"/>
        <w:rPr>
          <w:rFonts w:ascii="Verdana" w:hAnsi="Verdana"/>
          <w:szCs w:val="20"/>
        </w:rPr>
      </w:pPr>
      <w:r w:rsidRPr="00A615B6">
        <w:rPr>
          <w:rFonts w:ascii="Verdana" w:hAnsi="Verdana"/>
          <w:szCs w:val="20"/>
        </w:rPr>
        <w:t>-- Tilleggsopplysninger FKB ---</w:t>
      </w:r>
    </w:p>
    <w:p w14:paraId="332EFE2D" w14:textId="77777777" w:rsidR="00F853B5" w:rsidRPr="00A615B6" w:rsidRDefault="00F853B5" w:rsidP="00F853B5">
      <w:pPr>
        <w:pStyle w:val="anormal"/>
        <w:rPr>
          <w:rFonts w:ascii="Verdana" w:hAnsi="Verdana"/>
          <w:sz w:val="18"/>
          <w:szCs w:val="18"/>
        </w:rPr>
      </w:pPr>
      <w:r w:rsidRPr="0396E4E2">
        <w:rPr>
          <w:rFonts w:ascii="Verdana" w:hAnsi="Verdana"/>
          <w:sz w:val="18"/>
          <w:szCs w:val="18"/>
        </w:rPr>
        <w:t xml:space="preserve">Data som tidligere var registrert som objekttype Lysløype skal i FKB-TraktorvegSti angis som veglenker med belysning. </w:t>
      </w:r>
    </w:p>
    <w:p w14:paraId="2CD9CB02" w14:textId="77777777" w:rsidR="00F853B5" w:rsidRPr="00A615B6" w:rsidRDefault="00F853B5" w:rsidP="00F853B5">
      <w:pPr>
        <w:pStyle w:val="anormal"/>
        <w:rPr>
          <w:rFonts w:ascii="Verdana" w:hAnsi="Verdana"/>
          <w:sz w:val="18"/>
          <w:szCs w:val="18"/>
        </w:rPr>
      </w:pPr>
      <w:r w:rsidRPr="3BC2ADE2">
        <w:rPr>
          <w:rFonts w:ascii="Verdana" w:hAnsi="Verdana"/>
          <w:sz w:val="18"/>
          <w:szCs w:val="18"/>
        </w:rPr>
        <w:t xml:space="preserve">Egenskapens default-verdi er 3 – ikke belysning (dvs. at egenskapen bare er nødvendig å angi dersom det er belysning) </w:t>
      </w:r>
    </w:p>
    <w:p w14:paraId="3A4DCA38" w14:textId="77777777" w:rsidR="00F853B5" w:rsidRPr="00A615B6" w:rsidRDefault="00F853B5" w:rsidP="00F853B5">
      <w:pPr>
        <w:pStyle w:val="anormal"/>
        <w:rPr>
          <w:rFonts w:ascii="Verdana" w:hAnsi="Verdana"/>
          <w:sz w:val="18"/>
          <w:szCs w:val="20"/>
        </w:rPr>
      </w:pPr>
    </w:p>
    <w:p w14:paraId="26D295EE" w14:textId="686CC072" w:rsidR="6D07F08A" w:rsidRDefault="00F853B5" w:rsidP="6D07F08A">
      <w:pPr>
        <w:pStyle w:val="anormal"/>
        <w:tabs>
          <w:tab w:val="left" w:pos="7012"/>
        </w:tabs>
      </w:pPr>
      <w:r w:rsidRPr="6D07F08A">
        <w:rPr>
          <w:rFonts w:ascii="Verdana" w:hAnsi="Verdana"/>
          <w:sz w:val="18"/>
          <w:szCs w:val="18"/>
        </w:rPr>
        <w:t>Betingelse: Egenskapen skal angis for veglenker som har belysning</w:t>
      </w:r>
    </w:p>
    <w:p w14:paraId="23C0A56D" w14:textId="773BC7DA" w:rsidR="00F853B5" w:rsidRDefault="00F853B5" w:rsidP="00F853B5">
      <w:pPr>
        <w:pStyle w:val="anormal"/>
        <w:tabs>
          <w:tab w:val="left" w:pos="7012"/>
        </w:tabs>
      </w:pPr>
    </w:p>
    <w:p w14:paraId="3096FF65" w14:textId="754A09B1" w:rsidR="00BF6927" w:rsidRDefault="4ED9C41D" w:rsidP="0026729C">
      <w:pPr>
        <w:pStyle w:val="anormal"/>
        <w:tabs>
          <w:tab w:val="left" w:pos="7012"/>
        </w:tabs>
        <w:rPr>
          <w:rFonts w:eastAsia="Calibri"/>
          <w:szCs w:val="20"/>
        </w:rPr>
      </w:pPr>
      <w:r>
        <w:rPr>
          <w:noProof/>
          <w:lang w:eastAsia="nb-NO"/>
        </w:rPr>
        <w:drawing>
          <wp:inline distT="0" distB="0" distL="0" distR="0" wp14:anchorId="2B82C646" wp14:editId="4D6FCC05">
            <wp:extent cx="6477000" cy="971550"/>
            <wp:effectExtent l="0" t="0" r="0" b="0"/>
            <wp:docPr id="1923106076" name="Bilde 192310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477000" cy="971550"/>
                    </a:xfrm>
                    <a:prstGeom prst="rect">
                      <a:avLst/>
                    </a:prstGeom>
                  </pic:spPr>
                </pic:pic>
              </a:graphicData>
            </a:graphic>
          </wp:inline>
        </w:drawing>
      </w:r>
    </w:p>
    <w:p w14:paraId="2BD09EE5" w14:textId="77777777" w:rsidR="00BF6927" w:rsidRDefault="00BF6927" w:rsidP="00F853B5">
      <w:pPr>
        <w:pStyle w:val="anormal"/>
        <w:tabs>
          <w:tab w:val="left" w:pos="7012"/>
        </w:tabs>
      </w:pPr>
    </w:p>
    <w:p w14:paraId="7D6C872D" w14:textId="77777777" w:rsidR="00F853B5" w:rsidRDefault="00F853B5" w:rsidP="00E627E1">
      <w:pPr>
        <w:pStyle w:val="Overskrift3"/>
      </w:pPr>
      <w:bookmarkStart w:id="46" w:name="_Toc380579304"/>
      <w:r>
        <w:t>barmarksløype BARMARKSLØYPE</w:t>
      </w:r>
      <w:bookmarkEnd w:id="46"/>
    </w:p>
    <w:p w14:paraId="478AB296" w14:textId="77777777" w:rsidR="00F853B5" w:rsidRPr="00A615B6" w:rsidRDefault="00F853B5" w:rsidP="6D07F08A">
      <w:pPr>
        <w:pStyle w:val="Tabelltekst"/>
        <w:rPr>
          <w:rFonts w:ascii="Verdana" w:hAnsi="Verdana"/>
        </w:rPr>
      </w:pPr>
      <w:r w:rsidRPr="6D07F08A">
        <w:rPr>
          <w:rFonts w:ascii="Verdana" w:hAnsi="Verdana"/>
        </w:rPr>
        <w:t>-- Tilleggsopplysninger FKB ---</w:t>
      </w:r>
    </w:p>
    <w:p w14:paraId="2EF1EFA6" w14:textId="77777777" w:rsidR="00F853B5" w:rsidRPr="00A615B6" w:rsidRDefault="00F853B5" w:rsidP="00F853B5">
      <w:pPr>
        <w:pStyle w:val="anormal"/>
        <w:rPr>
          <w:rFonts w:ascii="Verdana" w:hAnsi="Verdana"/>
          <w:sz w:val="18"/>
          <w:szCs w:val="18"/>
        </w:rPr>
      </w:pPr>
      <w:r w:rsidRPr="6D07F08A">
        <w:rPr>
          <w:rFonts w:ascii="Verdana" w:hAnsi="Verdana"/>
          <w:sz w:val="18"/>
          <w:szCs w:val="18"/>
          <w:lang w:val="en-AU"/>
        </w:rPr>
        <w:fldChar w:fldCharType="begin" w:fldLock="1"/>
      </w:r>
      <w:r w:rsidRPr="6D07F08A">
        <w:rPr>
          <w:rFonts w:ascii="Verdana" w:hAnsi="Verdana"/>
          <w:sz w:val="18"/>
          <w:szCs w:val="18"/>
        </w:rPr>
        <w:instrText>MERGEFIELD Att.Notes</w:instrText>
      </w:r>
      <w:r w:rsidRPr="6D07F08A">
        <w:rPr>
          <w:rFonts w:ascii="Verdana" w:hAnsi="Verdana"/>
          <w:sz w:val="18"/>
          <w:szCs w:val="18"/>
        </w:rPr>
        <w:fldChar w:fldCharType="end"/>
      </w:r>
      <w:r w:rsidRPr="6D07F08A">
        <w:rPr>
          <w:rFonts w:ascii="Verdana" w:hAnsi="Verdana"/>
          <w:sz w:val="18"/>
          <w:szCs w:val="18"/>
        </w:rPr>
        <w:t xml:space="preserve">Egenskap som kun brukes for veglenker som er omfattet av barmarksløyper i Finnmark (jf. definisjon styrt av fylkesmannen i Troms og Finnmark). </w:t>
      </w:r>
    </w:p>
    <w:p w14:paraId="12836DE7" w14:textId="77777777" w:rsidR="00F853B5" w:rsidRPr="00A615B6" w:rsidRDefault="00F853B5" w:rsidP="00F853B5">
      <w:pPr>
        <w:pStyle w:val="anormal"/>
        <w:rPr>
          <w:rFonts w:ascii="Verdana" w:hAnsi="Verdana"/>
          <w:sz w:val="18"/>
          <w:szCs w:val="18"/>
        </w:rPr>
      </w:pPr>
      <w:r w:rsidRPr="6D07F08A">
        <w:rPr>
          <w:rFonts w:ascii="Verdana" w:hAnsi="Verdana"/>
          <w:sz w:val="18"/>
          <w:szCs w:val="18"/>
        </w:rPr>
        <w:t>Egenskapens default-verdi er NEI (dvs. at egenskapen bare er nødvendig å angi dersom veglenka er barmarksløype).</w:t>
      </w:r>
    </w:p>
    <w:p w14:paraId="571BEC0B" w14:textId="77777777" w:rsidR="00F853B5" w:rsidRPr="00A615B6" w:rsidRDefault="00F853B5" w:rsidP="00F853B5">
      <w:pPr>
        <w:pStyle w:val="anormal"/>
        <w:rPr>
          <w:rFonts w:ascii="Verdana" w:hAnsi="Verdana"/>
          <w:sz w:val="18"/>
          <w:szCs w:val="18"/>
        </w:rPr>
      </w:pPr>
    </w:p>
    <w:p w14:paraId="653B3384" w14:textId="77777777" w:rsidR="00F853B5" w:rsidRPr="00A615B6" w:rsidRDefault="00F853B5" w:rsidP="00F853B5">
      <w:pPr>
        <w:pStyle w:val="anormal"/>
        <w:rPr>
          <w:rFonts w:ascii="Verdana" w:hAnsi="Verdana"/>
          <w:sz w:val="18"/>
          <w:szCs w:val="18"/>
        </w:rPr>
      </w:pPr>
      <w:r w:rsidRPr="6D07F08A">
        <w:rPr>
          <w:rFonts w:ascii="Verdana" w:hAnsi="Verdana"/>
          <w:sz w:val="18"/>
          <w:szCs w:val="18"/>
        </w:rPr>
        <w:t>Betingelse: Egenskapen skal angis for veglenker som er omfattet av barmarksløyper i Finnmark</w:t>
      </w:r>
    </w:p>
    <w:p w14:paraId="0EA59C09" w14:textId="6313EEB7" w:rsidR="00BF6927" w:rsidRDefault="00C5467B" w:rsidP="00F853B5">
      <w:pPr>
        <w:pStyle w:val="anormal"/>
      </w:pPr>
      <w:r w:rsidRPr="00C5467B">
        <w:rPr>
          <w:noProof/>
          <w:lang w:eastAsia="nb-NO"/>
        </w:rPr>
        <w:drawing>
          <wp:inline distT="0" distB="0" distL="0" distR="0" wp14:anchorId="78AD8F6F" wp14:editId="3564892A">
            <wp:extent cx="6479540" cy="965494"/>
            <wp:effectExtent l="0" t="0" r="0" b="6350"/>
            <wp:docPr id="12" name="Bilde 12" title="kodeliste barmarkslø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965494"/>
                    </a:xfrm>
                    <a:prstGeom prst="rect">
                      <a:avLst/>
                    </a:prstGeom>
                    <a:noFill/>
                    <a:ln>
                      <a:noFill/>
                    </a:ln>
                  </pic:spPr>
                </pic:pic>
              </a:graphicData>
            </a:graphic>
          </wp:inline>
        </w:drawing>
      </w:r>
    </w:p>
    <w:p w14:paraId="025FD047" w14:textId="77777777" w:rsidR="00F853B5" w:rsidRDefault="00F853B5" w:rsidP="00F853B5"/>
    <w:p w14:paraId="30C5E074" w14:textId="77777777" w:rsidR="00F853B5" w:rsidRDefault="00F853B5" w:rsidP="00E627E1">
      <w:pPr>
        <w:pStyle w:val="Overskrift3"/>
      </w:pPr>
      <w:bookmarkStart w:id="47" w:name="_Toc380579305"/>
      <w:bookmarkStart w:id="48" w:name="_Toc82346287"/>
      <w:r>
        <w:t>konnekteringslenke KONNEKTERINGSLENKE</w:t>
      </w:r>
      <w:bookmarkEnd w:id="47"/>
      <w:bookmarkEnd w:id="48"/>
    </w:p>
    <w:p w14:paraId="32407F83" w14:textId="77777777" w:rsidR="00F853B5" w:rsidRPr="00C5467B" w:rsidRDefault="00F853B5" w:rsidP="00F853B5">
      <w:pPr>
        <w:pStyle w:val="anormal"/>
        <w:rPr>
          <w:rFonts w:ascii="Verdana" w:hAnsi="Verdana"/>
          <w:szCs w:val="20"/>
        </w:rPr>
      </w:pPr>
      <w:r w:rsidRPr="00C5467B">
        <w:rPr>
          <w:rFonts w:ascii="Verdana" w:hAnsi="Verdana"/>
          <w:szCs w:val="20"/>
          <w:lang w:val="en-AU"/>
        </w:rPr>
        <w:fldChar w:fldCharType="begin" w:fldLock="1"/>
      </w:r>
      <w:r w:rsidRPr="00C5467B">
        <w:rPr>
          <w:rFonts w:ascii="Verdana" w:hAnsi="Verdana"/>
          <w:szCs w:val="20"/>
        </w:rPr>
        <w:instrText>MERGEFIELD Att.Notes</w:instrText>
      </w:r>
      <w:r w:rsidRPr="00C5467B">
        <w:rPr>
          <w:rFonts w:ascii="Verdana" w:hAnsi="Verdana"/>
          <w:szCs w:val="20"/>
        </w:rPr>
        <w:fldChar w:fldCharType="end"/>
      </w:r>
      <w:r w:rsidRPr="00C5467B">
        <w:rPr>
          <w:rFonts w:ascii="Verdana" w:hAnsi="Verdana"/>
          <w:szCs w:val="20"/>
        </w:rPr>
        <w:t>angir at en lenke kun eksisterer for å knytte sammen andre lenker.</w:t>
      </w:r>
    </w:p>
    <w:p w14:paraId="6F688600" w14:textId="77777777" w:rsidR="00F853B5" w:rsidRPr="00C5467B" w:rsidRDefault="00F853B5" w:rsidP="00F853B5">
      <w:pPr>
        <w:pStyle w:val="anormal"/>
        <w:rPr>
          <w:rFonts w:ascii="Verdana" w:hAnsi="Verdana"/>
          <w:szCs w:val="20"/>
        </w:rPr>
      </w:pPr>
      <w:r w:rsidRPr="00C5467B">
        <w:rPr>
          <w:rFonts w:ascii="Verdana" w:hAnsi="Verdana"/>
          <w:szCs w:val="20"/>
        </w:rPr>
        <w:t>Et kunstig objekt hvor senterlinjen representerer en konstruert linje som skjøter sammen lenker der det er hull i geometrien.</w:t>
      </w:r>
    </w:p>
    <w:p w14:paraId="17E99DCC" w14:textId="77777777" w:rsidR="00F853B5" w:rsidRPr="00C5467B" w:rsidRDefault="00F853B5" w:rsidP="00F853B5">
      <w:pPr>
        <w:pStyle w:val="anormal"/>
        <w:rPr>
          <w:rFonts w:ascii="Verdana" w:hAnsi="Verdana"/>
          <w:szCs w:val="20"/>
        </w:rPr>
      </w:pPr>
    </w:p>
    <w:p w14:paraId="78574EE2" w14:textId="77777777" w:rsidR="00F853B5" w:rsidRPr="00A615B6" w:rsidRDefault="00F853B5" w:rsidP="00F853B5">
      <w:pPr>
        <w:pStyle w:val="anormal"/>
        <w:rPr>
          <w:rFonts w:ascii="Verdana" w:hAnsi="Verdana"/>
          <w:sz w:val="18"/>
          <w:szCs w:val="20"/>
        </w:rPr>
      </w:pPr>
      <w:r w:rsidRPr="00A615B6">
        <w:rPr>
          <w:rFonts w:ascii="Verdana" w:hAnsi="Verdana"/>
          <w:sz w:val="18"/>
          <w:szCs w:val="20"/>
        </w:rPr>
        <w:t>-- Tilleggsopplysninger FKB ---</w:t>
      </w:r>
    </w:p>
    <w:p w14:paraId="487A21A6" w14:textId="1C7306AC" w:rsidR="00F853B5" w:rsidRPr="00A615B6" w:rsidRDefault="00F853B5" w:rsidP="00F853B5">
      <w:pPr>
        <w:pStyle w:val="anormal"/>
        <w:rPr>
          <w:rFonts w:ascii="Verdana" w:hAnsi="Verdana"/>
          <w:sz w:val="18"/>
          <w:szCs w:val="18"/>
        </w:rPr>
      </w:pPr>
      <w:r w:rsidRPr="56C40C0F">
        <w:rPr>
          <w:rFonts w:ascii="Verdana" w:hAnsi="Verdana"/>
          <w:sz w:val="18"/>
          <w:szCs w:val="18"/>
        </w:rPr>
        <w:t>Benyttes for å knytte sammen veglenkene over åpne plasser, f.eks. ulike typer tun og parkeringsplasser. I FKB-TraktorvegSti benyttes normalt ikke konnekteringslenke på korte lenker i forbindelse med kryss etc. (jf. FKB-</w:t>
      </w:r>
      <w:r w:rsidR="4C27FA5A" w:rsidRPr="56C40C0F">
        <w:rPr>
          <w:rFonts w:ascii="Verdana" w:hAnsi="Verdana"/>
          <w:sz w:val="18"/>
          <w:szCs w:val="18"/>
        </w:rPr>
        <w:t>Elveg 2.0</w:t>
      </w:r>
      <w:r w:rsidRPr="56C40C0F">
        <w:rPr>
          <w:rFonts w:ascii="Verdana" w:hAnsi="Verdana"/>
          <w:sz w:val="18"/>
          <w:szCs w:val="18"/>
        </w:rPr>
        <w:t xml:space="preserve">), men egenskapen kan benyttes for å hekte </w:t>
      </w:r>
      <w:r w:rsidR="0D681C20" w:rsidRPr="56C40C0F">
        <w:rPr>
          <w:rFonts w:ascii="Verdana" w:hAnsi="Verdana"/>
          <w:sz w:val="18"/>
          <w:szCs w:val="18"/>
        </w:rPr>
        <w:t xml:space="preserve">traktorveg eller sti </w:t>
      </w:r>
      <w:r w:rsidRPr="56C40C0F">
        <w:rPr>
          <w:rFonts w:ascii="Verdana" w:hAnsi="Verdana"/>
          <w:sz w:val="18"/>
          <w:szCs w:val="18"/>
        </w:rPr>
        <w:t>inn på vegnettet</w:t>
      </w:r>
      <w:r w:rsidR="022D154F" w:rsidRPr="56C40C0F">
        <w:rPr>
          <w:rFonts w:ascii="Verdana" w:hAnsi="Verdana"/>
          <w:sz w:val="18"/>
          <w:szCs w:val="18"/>
        </w:rPr>
        <w:t xml:space="preserve"> i Elveg 2.0</w:t>
      </w:r>
      <w:r w:rsidRPr="56C40C0F">
        <w:rPr>
          <w:rFonts w:ascii="Verdana" w:hAnsi="Verdana"/>
          <w:sz w:val="18"/>
          <w:szCs w:val="18"/>
        </w:rPr>
        <w:t xml:space="preserve"> der </w:t>
      </w:r>
      <w:r w:rsidR="7FB9CC31" w:rsidRPr="56C40C0F">
        <w:rPr>
          <w:rFonts w:ascii="Verdana" w:hAnsi="Verdana"/>
          <w:sz w:val="18"/>
          <w:szCs w:val="18"/>
        </w:rPr>
        <w:t>traktorvegen eller stien</w:t>
      </w:r>
      <w:r w:rsidRPr="56C40C0F">
        <w:rPr>
          <w:rFonts w:ascii="Verdana" w:hAnsi="Verdana"/>
          <w:sz w:val="18"/>
          <w:szCs w:val="18"/>
        </w:rPr>
        <w:t xml:space="preserve"> ender i/langs veg.</w:t>
      </w:r>
    </w:p>
    <w:p w14:paraId="1069A65D" w14:textId="77777777" w:rsidR="00F853B5" w:rsidRDefault="000A5AA0" w:rsidP="00F853B5">
      <w:pPr>
        <w:pStyle w:val="anormal"/>
        <w:rPr>
          <w:rFonts w:ascii="Verdana" w:hAnsi="Verdana"/>
          <w:sz w:val="18"/>
          <w:szCs w:val="20"/>
        </w:rPr>
      </w:pPr>
      <w:r>
        <w:rPr>
          <w:rFonts w:ascii="Verdana" w:hAnsi="Verdana"/>
          <w:sz w:val="18"/>
          <w:szCs w:val="20"/>
        </w:rPr>
        <w:t>Egenskapens standard</w:t>
      </w:r>
      <w:r w:rsidR="00F853B5" w:rsidRPr="00A615B6">
        <w:rPr>
          <w:rFonts w:ascii="Verdana" w:hAnsi="Verdana"/>
          <w:sz w:val="18"/>
          <w:szCs w:val="20"/>
        </w:rPr>
        <w:t>verdi er NEI (dvs. at egenskapen bare er nødvendig å angi dersom veglenka er konnekteringslenke).</w:t>
      </w:r>
    </w:p>
    <w:p w14:paraId="401FF515" w14:textId="51616B22" w:rsidR="00B7172D" w:rsidRPr="00FD043A" w:rsidRDefault="00B7172D" w:rsidP="00F853B5">
      <w:pPr>
        <w:pStyle w:val="anormal"/>
        <w:rPr>
          <w:rFonts w:ascii="Verdana" w:hAnsi="Verdana"/>
          <w:sz w:val="18"/>
          <w:szCs w:val="18"/>
        </w:rPr>
      </w:pPr>
      <w:r w:rsidRPr="0396E4E2">
        <w:rPr>
          <w:rFonts w:ascii="Verdana" w:hAnsi="Verdana"/>
          <w:sz w:val="18"/>
          <w:szCs w:val="18"/>
        </w:rPr>
        <w:t xml:space="preserve">Konnekteringslenker </w:t>
      </w:r>
      <w:r w:rsidR="0004FDD1" w:rsidRPr="0396E4E2">
        <w:rPr>
          <w:rFonts w:ascii="Verdana" w:hAnsi="Verdana"/>
          <w:sz w:val="18"/>
          <w:szCs w:val="18"/>
        </w:rPr>
        <w:t xml:space="preserve">skal </w:t>
      </w:r>
      <w:r w:rsidRPr="0396E4E2">
        <w:rPr>
          <w:rFonts w:ascii="Verdana" w:hAnsi="Verdana"/>
          <w:sz w:val="18"/>
          <w:szCs w:val="18"/>
        </w:rPr>
        <w:t xml:space="preserve">registreres </w:t>
      </w:r>
      <w:r w:rsidR="477074C7" w:rsidRPr="0396E4E2">
        <w:rPr>
          <w:rFonts w:ascii="Verdana" w:hAnsi="Verdana"/>
          <w:sz w:val="18"/>
          <w:szCs w:val="18"/>
        </w:rPr>
        <w:t>og ajourføres</w:t>
      </w:r>
      <w:r w:rsidRPr="0396E4E2">
        <w:rPr>
          <w:rFonts w:ascii="Verdana" w:hAnsi="Verdana"/>
          <w:sz w:val="18"/>
          <w:szCs w:val="18"/>
        </w:rPr>
        <w:t xml:space="preserve"> fotogrammetrisk.</w:t>
      </w:r>
    </w:p>
    <w:p w14:paraId="250A026B" w14:textId="77777777" w:rsidR="00F853B5" w:rsidRPr="00A615B6" w:rsidRDefault="00F853B5" w:rsidP="00F853B5">
      <w:pPr>
        <w:pStyle w:val="anormal"/>
        <w:rPr>
          <w:rFonts w:ascii="Verdana" w:hAnsi="Verdana"/>
          <w:sz w:val="18"/>
          <w:szCs w:val="20"/>
        </w:rPr>
      </w:pPr>
    </w:p>
    <w:p w14:paraId="0C0B89E8" w14:textId="77777777" w:rsidR="00F853B5" w:rsidRPr="00A615B6" w:rsidRDefault="00F853B5" w:rsidP="00F853B5">
      <w:pPr>
        <w:pStyle w:val="anormal"/>
        <w:rPr>
          <w:rFonts w:ascii="Verdana" w:hAnsi="Verdana"/>
          <w:sz w:val="18"/>
          <w:szCs w:val="20"/>
        </w:rPr>
      </w:pPr>
      <w:r w:rsidRPr="00A615B6">
        <w:rPr>
          <w:rFonts w:ascii="Verdana" w:hAnsi="Verdana"/>
          <w:sz w:val="18"/>
          <w:szCs w:val="20"/>
        </w:rPr>
        <w:t>Betingelse: Egenskapen skal angis for veglenker som er konnekteringslenker</w:t>
      </w:r>
    </w:p>
    <w:p w14:paraId="31B64440" w14:textId="77777777" w:rsidR="00F853B5" w:rsidRDefault="00F853B5" w:rsidP="00F853B5">
      <w:pPr>
        <w:pStyle w:val="anormal"/>
      </w:pPr>
    </w:p>
    <w:p w14:paraId="38652337" w14:textId="77777777" w:rsidR="00F853B5" w:rsidRDefault="00C5467B" w:rsidP="00F853B5">
      <w:r w:rsidRPr="00C5467B">
        <w:rPr>
          <w:noProof/>
          <w:lang w:eastAsia="nb-NO"/>
        </w:rPr>
        <w:drawing>
          <wp:inline distT="0" distB="0" distL="0" distR="0" wp14:anchorId="6CEEE333" wp14:editId="238F1EA7">
            <wp:extent cx="6479540" cy="979798"/>
            <wp:effectExtent l="0" t="0" r="0" b="0"/>
            <wp:docPr id="13" name="Bilde 13" title="konnekteringslen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9540" cy="979798"/>
                    </a:xfrm>
                    <a:prstGeom prst="rect">
                      <a:avLst/>
                    </a:prstGeom>
                    <a:noFill/>
                    <a:ln>
                      <a:noFill/>
                    </a:ln>
                  </pic:spPr>
                </pic:pic>
              </a:graphicData>
            </a:graphic>
          </wp:inline>
        </w:drawing>
      </w:r>
    </w:p>
    <w:p w14:paraId="1B04D843" w14:textId="642CA2E5" w:rsidR="00F853B5" w:rsidRDefault="00F853B5" w:rsidP="00F853B5">
      <w:pPr>
        <w:keepNext/>
      </w:pPr>
    </w:p>
    <w:p w14:paraId="27F6CCA8" w14:textId="16F751A6" w:rsidR="374BC45C" w:rsidRDefault="374BC45C" w:rsidP="50BDD047">
      <w:pPr>
        <w:rPr>
          <w:rFonts w:eastAsia="Calibri" w:cs="Arial"/>
        </w:rPr>
      </w:pPr>
      <w:r>
        <w:rPr>
          <w:noProof/>
          <w:lang w:eastAsia="nb-NO"/>
        </w:rPr>
        <w:drawing>
          <wp:inline distT="0" distB="0" distL="0" distR="0" wp14:anchorId="165B0142" wp14:editId="2849D659">
            <wp:extent cx="6128426" cy="3613217"/>
            <wp:effectExtent l="0" t="0" r="0" b="0"/>
            <wp:docPr id="25742910" name="Bilde 2574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28426" cy="3613217"/>
                    </a:xfrm>
                    <a:prstGeom prst="rect">
                      <a:avLst/>
                    </a:prstGeom>
                  </pic:spPr>
                </pic:pic>
              </a:graphicData>
            </a:graphic>
          </wp:inline>
        </w:drawing>
      </w:r>
    </w:p>
    <w:p w14:paraId="23E94FAB" w14:textId="304CC6F2" w:rsidR="00F853B5" w:rsidRDefault="00F853B5" w:rsidP="0396E4E2">
      <w:pPr>
        <w:pStyle w:val="Bildetekst0"/>
        <w:rPr>
          <w:rFonts w:asciiTheme="minorHAnsi" w:hAnsiTheme="minorHAnsi"/>
        </w:rPr>
      </w:pPr>
      <w:r w:rsidRPr="0396E4E2">
        <w:rPr>
          <w:rFonts w:asciiTheme="minorHAnsi" w:hAnsiTheme="minorHAnsi"/>
        </w:rPr>
        <w:t xml:space="preserve">Figur </w:t>
      </w:r>
      <w:r w:rsidR="00B70369">
        <w:rPr>
          <w:rFonts w:asciiTheme="minorHAnsi" w:hAnsiTheme="minorHAnsi"/>
        </w:rPr>
        <w:t>4</w:t>
      </w:r>
      <w:r w:rsidRPr="0396E4E2">
        <w:rPr>
          <w:rFonts w:asciiTheme="minorHAnsi" w:hAnsiTheme="minorHAnsi"/>
        </w:rPr>
        <w:t xml:space="preserve">: </w:t>
      </w:r>
      <w:r>
        <w:tab/>
      </w:r>
      <w:r w:rsidRPr="0396E4E2">
        <w:rPr>
          <w:rFonts w:asciiTheme="minorHAnsi" w:hAnsiTheme="minorHAnsi"/>
        </w:rPr>
        <w:t xml:space="preserve">Eksempel på bruk av konnekteringslenke </w:t>
      </w:r>
      <w:r w:rsidR="1DF5A6EA" w:rsidRPr="0396E4E2">
        <w:rPr>
          <w:rFonts w:asciiTheme="minorHAnsi" w:hAnsiTheme="minorHAnsi"/>
        </w:rPr>
        <w:t xml:space="preserve">over gardstun </w:t>
      </w:r>
      <w:r w:rsidRPr="0396E4E2">
        <w:rPr>
          <w:rFonts w:asciiTheme="minorHAnsi" w:hAnsiTheme="minorHAnsi"/>
        </w:rPr>
        <w:t>i FKB-TraktorvegSti.</w:t>
      </w:r>
      <w:r w:rsidR="00B7172D" w:rsidRPr="0396E4E2">
        <w:rPr>
          <w:rFonts w:asciiTheme="minorHAnsi" w:hAnsiTheme="minorHAnsi"/>
        </w:rPr>
        <w:t xml:space="preserve"> Konnekteringslenker </w:t>
      </w:r>
      <w:r w:rsidR="6BA06B0F" w:rsidRPr="0396E4E2">
        <w:rPr>
          <w:rFonts w:asciiTheme="minorHAnsi" w:hAnsiTheme="minorHAnsi"/>
        </w:rPr>
        <w:t xml:space="preserve">skal </w:t>
      </w:r>
      <w:r w:rsidR="00B7172D" w:rsidRPr="0396E4E2">
        <w:rPr>
          <w:rFonts w:asciiTheme="minorHAnsi" w:hAnsiTheme="minorHAnsi"/>
        </w:rPr>
        <w:t>registreres fotogrammetrisk.</w:t>
      </w:r>
    </w:p>
    <w:p w14:paraId="4141E4BE" w14:textId="41E34541" w:rsidR="50BDD047" w:rsidRDefault="50BDD047" w:rsidP="00513AB8">
      <w:pPr>
        <w:rPr>
          <w:rFonts w:eastAsia="Calibri" w:cs="Arial"/>
        </w:rPr>
      </w:pPr>
    </w:p>
    <w:p w14:paraId="26A7F845" w14:textId="329F3AF0" w:rsidR="7BD30DCF" w:rsidRDefault="7BD30DCF" w:rsidP="50BDD047">
      <w:r>
        <w:rPr>
          <w:noProof/>
          <w:lang w:eastAsia="nb-NO"/>
        </w:rPr>
        <w:drawing>
          <wp:inline distT="0" distB="0" distL="0" distR="0" wp14:anchorId="10E9AC0D" wp14:editId="53100020">
            <wp:extent cx="6124575" cy="2551906"/>
            <wp:effectExtent l="0" t="0" r="0" b="0"/>
            <wp:docPr id="661898725" name="Bilde 66189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24575" cy="2551906"/>
                    </a:xfrm>
                    <a:prstGeom prst="rect">
                      <a:avLst/>
                    </a:prstGeom>
                  </pic:spPr>
                </pic:pic>
              </a:graphicData>
            </a:graphic>
          </wp:inline>
        </w:drawing>
      </w:r>
    </w:p>
    <w:p w14:paraId="50083A5D" w14:textId="5B9C52DC" w:rsidR="78AE0F88" w:rsidRPr="00B70369" w:rsidRDefault="78AE0F88" w:rsidP="00C1067B">
      <w:pPr>
        <w:ind w:left="1440" w:hanging="1440"/>
        <w:rPr>
          <w:rFonts w:eastAsia="Calibri" w:cs="Arial"/>
          <w:i/>
          <w:sz w:val="20"/>
          <w:szCs w:val="20"/>
        </w:rPr>
      </w:pPr>
      <w:r w:rsidRPr="00B70369">
        <w:rPr>
          <w:rFonts w:asciiTheme="minorHAnsi" w:hAnsiTheme="minorHAnsi"/>
          <w:i/>
          <w:sz w:val="20"/>
          <w:szCs w:val="20"/>
        </w:rPr>
        <w:t>Figu</w:t>
      </w:r>
      <w:r w:rsidR="00C1067B" w:rsidRPr="00B70369">
        <w:rPr>
          <w:rFonts w:asciiTheme="minorHAnsi" w:hAnsiTheme="minorHAnsi"/>
          <w:i/>
          <w:sz w:val="20"/>
          <w:szCs w:val="20"/>
        </w:rPr>
        <w:t xml:space="preserve">r </w:t>
      </w:r>
      <w:r w:rsidR="00B70369" w:rsidRPr="00B70369">
        <w:rPr>
          <w:rFonts w:asciiTheme="minorHAnsi" w:hAnsiTheme="minorHAnsi"/>
          <w:i/>
          <w:sz w:val="20"/>
          <w:szCs w:val="20"/>
        </w:rPr>
        <w:t>5</w:t>
      </w:r>
      <w:r w:rsidRPr="00B70369">
        <w:rPr>
          <w:rFonts w:asciiTheme="minorHAnsi" w:hAnsiTheme="minorHAnsi"/>
          <w:i/>
          <w:sz w:val="20"/>
          <w:szCs w:val="20"/>
        </w:rPr>
        <w:t xml:space="preserve">: </w:t>
      </w:r>
      <w:r w:rsidR="00C1067B" w:rsidRPr="00B70369">
        <w:rPr>
          <w:rFonts w:asciiTheme="minorHAnsi" w:hAnsiTheme="minorHAnsi"/>
          <w:i/>
          <w:sz w:val="20"/>
          <w:szCs w:val="20"/>
        </w:rPr>
        <w:tab/>
      </w:r>
      <w:r w:rsidRPr="00B70369">
        <w:rPr>
          <w:rFonts w:asciiTheme="minorHAnsi" w:hAnsiTheme="minorHAnsi"/>
          <w:i/>
          <w:sz w:val="20"/>
          <w:szCs w:val="20"/>
        </w:rPr>
        <w:t xml:space="preserve">Eksempel på bruk av konnekteringslenke over </w:t>
      </w:r>
      <w:r w:rsidR="67DE2E5B" w:rsidRPr="00B70369">
        <w:rPr>
          <w:rFonts w:asciiTheme="minorHAnsi" w:hAnsiTheme="minorHAnsi"/>
          <w:i/>
          <w:sz w:val="20"/>
          <w:szCs w:val="20"/>
        </w:rPr>
        <w:t>gards</w:t>
      </w:r>
      <w:r w:rsidRPr="00B70369">
        <w:rPr>
          <w:rFonts w:asciiTheme="minorHAnsi" w:hAnsiTheme="minorHAnsi"/>
          <w:i/>
          <w:sz w:val="20"/>
          <w:szCs w:val="20"/>
        </w:rPr>
        <w:t>tun i FKB-TraktorvegSti. Konnekteringslenker skal registreres fotogrammetrisk.</w:t>
      </w:r>
    </w:p>
    <w:p w14:paraId="48A217FB" w14:textId="77777777" w:rsidR="00B7172D" w:rsidRDefault="00B7172D" w:rsidP="002B5717"/>
    <w:p w14:paraId="0D7ECF41" w14:textId="77777777" w:rsidR="00B7172D" w:rsidRPr="002B5717" w:rsidRDefault="009548E6" w:rsidP="002B5717">
      <w:r>
        <w:rPr>
          <w:noProof/>
          <w:lang w:eastAsia="nb-NO"/>
        </w:rPr>
        <w:lastRenderedPageBreak/>
        <w:drawing>
          <wp:inline distT="0" distB="0" distL="0" distR="0" wp14:anchorId="2D7B9831" wp14:editId="02BB5E5C">
            <wp:extent cx="6124575" cy="4721277"/>
            <wp:effectExtent l="0" t="0" r="0" b="3175"/>
            <wp:docPr id="18" name="Bilde 18" title="konnekteringslen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2065" cy="4727051"/>
                    </a:xfrm>
                    <a:prstGeom prst="rect">
                      <a:avLst/>
                    </a:prstGeom>
                  </pic:spPr>
                </pic:pic>
              </a:graphicData>
            </a:graphic>
          </wp:inline>
        </w:drawing>
      </w:r>
    </w:p>
    <w:p w14:paraId="54E1A6A3" w14:textId="5326886C" w:rsidR="00F853B5" w:rsidRPr="002B5717" w:rsidRDefault="001714D2" w:rsidP="0618F6ED">
      <w:pPr>
        <w:pStyle w:val="Bildetekst0"/>
        <w:rPr>
          <w:rFonts w:asciiTheme="minorHAnsi" w:hAnsiTheme="minorHAnsi"/>
        </w:rPr>
      </w:pPr>
      <w:r w:rsidRPr="0618F6ED">
        <w:rPr>
          <w:rFonts w:asciiTheme="minorHAnsi" w:hAnsiTheme="minorHAnsi"/>
        </w:rPr>
        <w:t xml:space="preserve">Figur </w:t>
      </w:r>
      <w:r w:rsidR="00B70369">
        <w:rPr>
          <w:rFonts w:asciiTheme="minorHAnsi" w:hAnsiTheme="minorHAnsi"/>
        </w:rPr>
        <w:t>6</w:t>
      </w:r>
      <w:r w:rsidRPr="0618F6ED">
        <w:rPr>
          <w:rFonts w:asciiTheme="minorHAnsi" w:hAnsiTheme="minorHAnsi"/>
        </w:rPr>
        <w:t xml:space="preserve">: </w:t>
      </w:r>
      <w:r>
        <w:tab/>
      </w:r>
      <w:r w:rsidRPr="0618F6ED">
        <w:rPr>
          <w:rFonts w:asciiTheme="minorHAnsi" w:hAnsiTheme="minorHAnsi"/>
        </w:rPr>
        <w:t xml:space="preserve">Eksempel på bruk av konnekteringslenke </w:t>
      </w:r>
      <w:r w:rsidR="00DA663B" w:rsidRPr="0618F6ED">
        <w:rPr>
          <w:rFonts w:asciiTheme="minorHAnsi" w:hAnsiTheme="minorHAnsi"/>
        </w:rPr>
        <w:t xml:space="preserve">over tun </w:t>
      </w:r>
      <w:r w:rsidRPr="0618F6ED">
        <w:rPr>
          <w:rFonts w:asciiTheme="minorHAnsi" w:hAnsiTheme="minorHAnsi"/>
        </w:rPr>
        <w:t xml:space="preserve">i FKB-TraktorvegSti. Konnekteringslenker </w:t>
      </w:r>
      <w:r w:rsidR="5F88ED75" w:rsidRPr="0618F6ED">
        <w:rPr>
          <w:rFonts w:asciiTheme="minorHAnsi" w:hAnsiTheme="minorHAnsi"/>
        </w:rPr>
        <w:t xml:space="preserve">skal </w:t>
      </w:r>
      <w:r w:rsidRPr="0618F6ED">
        <w:rPr>
          <w:rFonts w:asciiTheme="minorHAnsi" w:hAnsiTheme="minorHAnsi"/>
        </w:rPr>
        <w:t>registreres fotogrammetrisk.</w:t>
      </w:r>
    </w:p>
    <w:p w14:paraId="6DC52E43" w14:textId="510FFA02" w:rsidR="50BDD047" w:rsidDel="007C5863" w:rsidRDefault="50BDD047" w:rsidP="50BDD047">
      <w:pPr>
        <w:rPr>
          <w:del w:id="49" w:author="Mika Sundin [2]" w:date="2021-10-04T14:51:00Z"/>
          <w:rFonts w:eastAsia="Calibri" w:cs="Arial"/>
        </w:rPr>
      </w:pPr>
    </w:p>
    <w:p w14:paraId="6CF6FEA2" w14:textId="77777777" w:rsidR="007C5863" w:rsidRDefault="007C5863" w:rsidP="00513AB8">
      <w:pPr>
        <w:rPr>
          <w:ins w:id="50" w:author="Mika Sundin [2]" w:date="2021-10-04T14:51:00Z"/>
          <w:rFonts w:eastAsia="Calibri" w:cs="Arial"/>
        </w:rPr>
      </w:pPr>
    </w:p>
    <w:p w14:paraId="29F52233" w14:textId="7387BF6C" w:rsidR="5DDBB605" w:rsidDel="007C5863" w:rsidRDefault="5DDBB605" w:rsidP="50BDD047">
      <w:pPr>
        <w:rPr>
          <w:del w:id="51" w:author="Mika Sundin [2]" w:date="2021-10-04T14:51:00Z"/>
        </w:rPr>
      </w:pPr>
      <w:del w:id="52" w:author="Mika Sundin [2]" w:date="2021-10-04T14:51:00Z">
        <w:r w:rsidDel="007C5863">
          <w:rPr>
            <w:noProof/>
            <w:lang w:eastAsia="nb-NO"/>
          </w:rPr>
          <w:drawing>
            <wp:inline distT="0" distB="0" distL="0" distR="0" wp14:anchorId="277188E4" wp14:editId="67F3B9AA">
              <wp:extent cx="4572000" cy="2924175"/>
              <wp:effectExtent l="0" t="0" r="0" b="0"/>
              <wp:docPr id="220066821" name="Bilde 22006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del>
    </w:p>
    <w:p w14:paraId="7006AFF1" w14:textId="4582F869" w:rsidR="71D8B07A" w:rsidRDefault="71D8B07A" w:rsidP="50BDD047">
      <w:r>
        <w:rPr>
          <w:noProof/>
          <w:lang w:eastAsia="nb-NO"/>
        </w:rPr>
        <w:drawing>
          <wp:inline distT="0" distB="0" distL="0" distR="0" wp14:anchorId="031E9E70" wp14:editId="368A1581">
            <wp:extent cx="4572000" cy="2914650"/>
            <wp:effectExtent l="0" t="0" r="0" b="0"/>
            <wp:docPr id="621389871" name="Bilde 62138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2C89041B" w14:textId="3DCB5718" w:rsidR="71D8B07A" w:rsidRPr="00B70369" w:rsidRDefault="71D8B07A" w:rsidP="00C1067B">
      <w:pPr>
        <w:ind w:left="1440" w:hanging="1440"/>
        <w:rPr>
          <w:rFonts w:asciiTheme="minorHAnsi" w:eastAsia="Calibri" w:hAnsiTheme="minorHAnsi" w:cstheme="minorHAnsi"/>
          <w:i/>
          <w:sz w:val="20"/>
          <w:szCs w:val="20"/>
        </w:rPr>
      </w:pPr>
      <w:r w:rsidRPr="00B70369">
        <w:rPr>
          <w:rFonts w:asciiTheme="minorHAnsi" w:eastAsia="Calibri" w:hAnsiTheme="minorHAnsi" w:cstheme="minorHAnsi"/>
          <w:i/>
          <w:sz w:val="20"/>
          <w:szCs w:val="20"/>
        </w:rPr>
        <w:t>Figur</w:t>
      </w:r>
      <w:r w:rsidR="00C1067B" w:rsidRPr="00B70369">
        <w:rPr>
          <w:rFonts w:asciiTheme="minorHAnsi" w:eastAsia="Calibri" w:hAnsiTheme="minorHAnsi" w:cstheme="minorHAnsi"/>
          <w:i/>
          <w:sz w:val="20"/>
          <w:szCs w:val="20"/>
        </w:rPr>
        <w:t xml:space="preserve"> </w:t>
      </w:r>
      <w:r w:rsidR="00B70369">
        <w:rPr>
          <w:rFonts w:asciiTheme="minorHAnsi" w:eastAsia="Calibri" w:hAnsiTheme="minorHAnsi" w:cstheme="minorHAnsi"/>
          <w:i/>
          <w:sz w:val="20"/>
          <w:szCs w:val="20"/>
        </w:rPr>
        <w:t>7</w:t>
      </w:r>
      <w:r w:rsidRPr="00B70369">
        <w:rPr>
          <w:rFonts w:asciiTheme="minorHAnsi" w:eastAsia="Calibri" w:hAnsiTheme="minorHAnsi" w:cstheme="minorHAnsi"/>
          <w:i/>
          <w:sz w:val="20"/>
          <w:szCs w:val="20"/>
        </w:rPr>
        <w:t xml:space="preserve">: </w:t>
      </w:r>
      <w:r w:rsidR="00C1067B" w:rsidRPr="00B70369">
        <w:rPr>
          <w:rFonts w:asciiTheme="minorHAnsi" w:eastAsia="Calibri" w:hAnsiTheme="minorHAnsi" w:cstheme="minorHAnsi"/>
          <w:i/>
          <w:sz w:val="20"/>
          <w:szCs w:val="20"/>
        </w:rPr>
        <w:tab/>
      </w:r>
      <w:r w:rsidR="733852B5" w:rsidRPr="00B70369">
        <w:rPr>
          <w:rFonts w:asciiTheme="minorHAnsi" w:eastAsia="Calibri" w:hAnsiTheme="minorHAnsi" w:cstheme="minorHAnsi"/>
          <w:i/>
          <w:sz w:val="20"/>
          <w:szCs w:val="20"/>
        </w:rPr>
        <w:t>Nyere h</w:t>
      </w:r>
      <w:r w:rsidRPr="00B70369">
        <w:rPr>
          <w:rFonts w:asciiTheme="minorHAnsi" w:eastAsia="Calibri" w:hAnsiTheme="minorHAnsi" w:cstheme="minorHAnsi"/>
          <w:i/>
          <w:sz w:val="20"/>
          <w:szCs w:val="20"/>
        </w:rPr>
        <w:t>ogstfelt med traktorveger på begge sider kan knyttes sammen med typeveg Sti konnekteringslenke JA langs</w:t>
      </w:r>
      <w:r w:rsidR="3C83AC7D" w:rsidRPr="00B70369">
        <w:rPr>
          <w:rFonts w:asciiTheme="minorHAnsi" w:eastAsia="Calibri" w:hAnsiTheme="minorHAnsi" w:cstheme="minorHAnsi"/>
          <w:i/>
          <w:sz w:val="20"/>
          <w:szCs w:val="20"/>
        </w:rPr>
        <w:t xml:space="preserve"> for eksempel</w:t>
      </w:r>
      <w:r w:rsidRPr="00B70369">
        <w:rPr>
          <w:rFonts w:asciiTheme="minorHAnsi" w:eastAsia="Calibri" w:hAnsiTheme="minorHAnsi" w:cstheme="minorHAnsi"/>
          <w:i/>
          <w:sz w:val="20"/>
          <w:szCs w:val="20"/>
        </w:rPr>
        <w:t xml:space="preserve"> slepe gjennom hogstfelt.</w:t>
      </w:r>
    </w:p>
    <w:p w14:paraId="6FC293A1" w14:textId="77777777" w:rsidR="00BF6927" w:rsidRDefault="00BF6927" w:rsidP="00F853B5"/>
    <w:p w14:paraId="16A66E38" w14:textId="77777777" w:rsidR="00F853B5" w:rsidRDefault="00F853B5" w:rsidP="00E627E1">
      <w:pPr>
        <w:pStyle w:val="Overskrift3"/>
      </w:pPr>
      <w:bookmarkStart w:id="53" w:name="_Toc380579306"/>
      <w:r>
        <w:t>rutemerking RUTEMERKING</w:t>
      </w:r>
      <w:bookmarkEnd w:id="53"/>
    </w:p>
    <w:p w14:paraId="09DF0F06" w14:textId="306C3C2E" w:rsidR="00F853B5" w:rsidRPr="00C5467B" w:rsidRDefault="00F853B5" w:rsidP="6D07F08A">
      <w:pPr>
        <w:pStyle w:val="anormal"/>
        <w:rPr>
          <w:rFonts w:ascii="Verdana" w:hAnsi="Verdana"/>
        </w:rPr>
      </w:pPr>
      <w:r w:rsidRPr="50BDD047">
        <w:rPr>
          <w:rFonts w:ascii="Verdana" w:hAnsi="Verdana"/>
          <w:lang w:val="en-AU"/>
        </w:rPr>
        <w:fldChar w:fldCharType="begin" w:fldLock="1"/>
      </w:r>
      <w:r w:rsidRPr="50BDD047">
        <w:rPr>
          <w:rFonts w:ascii="Verdana" w:hAnsi="Verdana"/>
        </w:rPr>
        <w:instrText>MERGEFIELD Element.Notes</w:instrText>
      </w:r>
      <w:r w:rsidRPr="50BDD047">
        <w:rPr>
          <w:rFonts w:ascii="Verdana" w:hAnsi="Verdana"/>
          <w:lang w:val="en-AU"/>
        </w:rPr>
        <w:fldChar w:fldCharType="end"/>
      </w:r>
      <w:r w:rsidRPr="50BDD047">
        <w:rPr>
          <w:rFonts w:ascii="Verdana" w:hAnsi="Verdana"/>
        </w:rPr>
        <w:t>forteller om det er merking langs en sti, løype, veg, sykkelvei mv</w:t>
      </w:r>
    </w:p>
    <w:p w14:paraId="4D5000E4" w14:textId="77777777" w:rsidR="00F853B5" w:rsidRPr="00C5467B" w:rsidRDefault="00F853B5" w:rsidP="6D07F08A">
      <w:pPr>
        <w:pStyle w:val="anormal"/>
        <w:rPr>
          <w:rFonts w:ascii="Verdana" w:hAnsi="Verdana"/>
        </w:rPr>
      </w:pPr>
    </w:p>
    <w:p w14:paraId="113F0F03" w14:textId="77777777" w:rsidR="00F853B5" w:rsidRPr="00A615B6" w:rsidRDefault="00F853B5" w:rsidP="00F853B5">
      <w:pPr>
        <w:pStyle w:val="anormal"/>
        <w:rPr>
          <w:rFonts w:ascii="Verdana" w:hAnsi="Verdana"/>
          <w:sz w:val="18"/>
          <w:szCs w:val="18"/>
        </w:rPr>
      </w:pPr>
      <w:r w:rsidRPr="6D07F08A">
        <w:rPr>
          <w:rFonts w:ascii="Verdana" w:hAnsi="Verdana"/>
          <w:sz w:val="18"/>
          <w:szCs w:val="18"/>
        </w:rPr>
        <w:t>-- Tilleggsopplysninger FKB ---</w:t>
      </w:r>
    </w:p>
    <w:p w14:paraId="3B2F93F2" w14:textId="77777777" w:rsidR="00F853B5" w:rsidRPr="00A615B6" w:rsidRDefault="00F853B5" w:rsidP="00F853B5">
      <w:pPr>
        <w:pStyle w:val="anormal"/>
        <w:rPr>
          <w:rFonts w:ascii="Verdana" w:hAnsi="Verdana"/>
          <w:sz w:val="18"/>
          <w:szCs w:val="18"/>
        </w:rPr>
      </w:pPr>
      <w:r w:rsidRPr="34B81527">
        <w:rPr>
          <w:rFonts w:ascii="Verdana" w:hAnsi="Verdana"/>
          <w:sz w:val="18"/>
          <w:szCs w:val="18"/>
        </w:rPr>
        <w:lastRenderedPageBreak/>
        <w:t xml:space="preserve">Det bør være samsvar mellom veglenker angitt som merket i FKB-TraktorvegSti og rutene som inngår i Nasjonal database for </w:t>
      </w:r>
      <w:commentRangeStart w:id="54"/>
      <w:commentRangeStart w:id="55"/>
      <w:r w:rsidRPr="34B81527">
        <w:rPr>
          <w:rFonts w:ascii="Verdana" w:hAnsi="Verdana"/>
          <w:sz w:val="18"/>
          <w:szCs w:val="18"/>
        </w:rPr>
        <w:t>tur- og friluftsruter</w:t>
      </w:r>
      <w:commentRangeEnd w:id="54"/>
      <w:r>
        <w:commentReference w:id="54"/>
      </w:r>
      <w:commentRangeEnd w:id="55"/>
      <w:r>
        <w:commentReference w:id="55"/>
      </w:r>
      <w:del w:id="56" w:author="Mika Sundin" w:date="2021-09-07T14:49:00Z">
        <w:r w:rsidRPr="34B81527" w:rsidDel="00F853B5">
          <w:rPr>
            <w:rFonts w:ascii="Verdana" w:hAnsi="Verdana"/>
            <w:sz w:val="18"/>
            <w:szCs w:val="18"/>
          </w:rPr>
          <w:delText>.</w:delText>
        </w:r>
      </w:del>
    </w:p>
    <w:p w14:paraId="2B4B8B0C" w14:textId="77777777" w:rsidR="00F853B5" w:rsidRPr="00A615B6" w:rsidRDefault="00F853B5" w:rsidP="00F853B5">
      <w:pPr>
        <w:pStyle w:val="anormal"/>
        <w:rPr>
          <w:rFonts w:ascii="Verdana" w:hAnsi="Verdana"/>
          <w:sz w:val="18"/>
          <w:szCs w:val="18"/>
        </w:rPr>
      </w:pPr>
      <w:r w:rsidRPr="6D07F08A">
        <w:rPr>
          <w:rFonts w:ascii="Verdana" w:hAnsi="Verdana"/>
          <w:sz w:val="18"/>
          <w:szCs w:val="18"/>
        </w:rPr>
        <w:t>Egenskapens default-verdi er NEI (dvs. at egenskapen bare er nødvendig å angi dersom veglenka er merket som rute).</w:t>
      </w:r>
    </w:p>
    <w:p w14:paraId="0C2226ED" w14:textId="77777777" w:rsidR="00F853B5" w:rsidRPr="00A615B6" w:rsidRDefault="00F853B5" w:rsidP="00F853B5">
      <w:pPr>
        <w:pStyle w:val="anormal"/>
        <w:rPr>
          <w:rFonts w:ascii="Verdana" w:hAnsi="Verdana"/>
          <w:sz w:val="18"/>
          <w:szCs w:val="18"/>
        </w:rPr>
      </w:pPr>
    </w:p>
    <w:p w14:paraId="153C043A" w14:textId="77777777" w:rsidR="00F853B5" w:rsidRPr="00A615B6" w:rsidRDefault="00F853B5" w:rsidP="00F853B5">
      <w:pPr>
        <w:pStyle w:val="anormal"/>
        <w:rPr>
          <w:rFonts w:ascii="Verdana" w:hAnsi="Verdana"/>
          <w:sz w:val="18"/>
          <w:szCs w:val="18"/>
        </w:rPr>
      </w:pPr>
      <w:r w:rsidRPr="34B81527">
        <w:rPr>
          <w:rFonts w:ascii="Verdana" w:hAnsi="Verdana"/>
          <w:sz w:val="18"/>
          <w:szCs w:val="18"/>
        </w:rPr>
        <w:t>Betingelse: Egenskapen skal angis for veglenker som er merket som friluftsrute.</w:t>
      </w:r>
    </w:p>
    <w:p w14:paraId="3A7AEC67" w14:textId="77777777" w:rsidR="00C5467B" w:rsidRPr="00C5467B" w:rsidRDefault="00C5467B" w:rsidP="6D07F08A">
      <w:pPr>
        <w:pStyle w:val="anormal"/>
        <w:rPr>
          <w:rFonts w:ascii="Verdana" w:hAnsi="Verdana"/>
        </w:rPr>
      </w:pPr>
    </w:p>
    <w:p w14:paraId="18CC0243" w14:textId="77777777" w:rsidR="00F853B5" w:rsidRDefault="00C5467B" w:rsidP="00F853B5">
      <w:pPr>
        <w:pStyle w:val="anormal"/>
      </w:pPr>
      <w:r w:rsidRPr="00C5467B">
        <w:rPr>
          <w:noProof/>
          <w:lang w:eastAsia="nb-NO"/>
        </w:rPr>
        <w:drawing>
          <wp:inline distT="0" distB="0" distL="0" distR="0" wp14:anchorId="51F0E9F1" wp14:editId="224B9F2A">
            <wp:extent cx="6479540" cy="1208656"/>
            <wp:effectExtent l="0" t="0" r="0" b="0"/>
            <wp:docPr id="15" name="Bilde 15" title="ruteme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9540" cy="1208656"/>
                    </a:xfrm>
                    <a:prstGeom prst="rect">
                      <a:avLst/>
                    </a:prstGeom>
                    <a:noFill/>
                    <a:ln>
                      <a:noFill/>
                    </a:ln>
                  </pic:spPr>
                </pic:pic>
              </a:graphicData>
            </a:graphic>
          </wp:inline>
        </w:drawing>
      </w:r>
    </w:p>
    <w:p w14:paraId="657F8BD2" w14:textId="77777777" w:rsidR="00F853B5" w:rsidRDefault="00F853B5" w:rsidP="00F853B5">
      <w:bookmarkStart w:id="57" w:name="_GoBack"/>
      <w:bookmarkEnd w:id="57"/>
    </w:p>
    <w:p w14:paraId="6923DC11" w14:textId="38EE621D" w:rsidR="00BF6927" w:rsidRDefault="00BF6927">
      <w:pPr>
        <w:spacing w:after="200" w:line="276" w:lineRule="auto"/>
      </w:pPr>
      <w:bookmarkStart w:id="58" w:name="_Toc376866501"/>
      <w:bookmarkStart w:id="59" w:name="_Toc380579307"/>
      <w:bookmarkStart w:id="60" w:name="_Toc154295453"/>
    </w:p>
    <w:p w14:paraId="1FBE5DC8" w14:textId="77777777" w:rsidR="00F853B5" w:rsidRDefault="00FD73D8" w:rsidP="00E627E1">
      <w:pPr>
        <w:pStyle w:val="Overskrift3"/>
      </w:pPr>
      <w:r>
        <w:t>vegreferanse V</w:t>
      </w:r>
      <w:bookmarkEnd w:id="58"/>
      <w:bookmarkEnd w:id="59"/>
      <w:r>
        <w:t>REF</w:t>
      </w:r>
    </w:p>
    <w:bookmarkEnd w:id="60"/>
    <w:p w14:paraId="652080D2" w14:textId="77777777" w:rsidR="00F853B5" w:rsidRPr="00A615B6" w:rsidRDefault="00F853B5" w:rsidP="6D07F08A">
      <w:pPr>
        <w:pStyle w:val="anormal"/>
        <w:rPr>
          <w:rFonts w:ascii="Verdana" w:hAnsi="Verdana"/>
        </w:rPr>
      </w:pPr>
      <w:r w:rsidRPr="6D07F08A">
        <w:rPr>
          <w:rFonts w:ascii="Verdana" w:hAnsi="Verdana"/>
        </w:rPr>
        <w:t>sammensatt identifikator for en vegrute</w:t>
      </w:r>
    </w:p>
    <w:p w14:paraId="2AFAD6DA" w14:textId="77777777" w:rsidR="00F853B5" w:rsidRPr="00A615B6" w:rsidRDefault="00F853B5" w:rsidP="6D07F08A">
      <w:pPr>
        <w:pStyle w:val="anormal"/>
        <w:rPr>
          <w:rFonts w:ascii="Verdana" w:hAnsi="Verdana"/>
        </w:rPr>
      </w:pPr>
    </w:p>
    <w:p w14:paraId="74112582" w14:textId="77777777" w:rsidR="00F853B5" w:rsidRPr="00A615B6" w:rsidRDefault="00F853B5" w:rsidP="00F853B5">
      <w:pPr>
        <w:pStyle w:val="anormal"/>
        <w:rPr>
          <w:rFonts w:ascii="Verdana" w:hAnsi="Verdana"/>
          <w:sz w:val="18"/>
          <w:szCs w:val="18"/>
        </w:rPr>
      </w:pPr>
      <w:r w:rsidRPr="6D07F08A">
        <w:rPr>
          <w:rFonts w:ascii="Verdana" w:hAnsi="Verdana"/>
          <w:sz w:val="18"/>
          <w:szCs w:val="18"/>
        </w:rPr>
        <w:t>-- Tilleggsopplysninger FKB ---</w:t>
      </w:r>
    </w:p>
    <w:p w14:paraId="50D8F4E5" w14:textId="77777777" w:rsidR="00F853B5" w:rsidRPr="00A615B6" w:rsidRDefault="00F853B5" w:rsidP="00F853B5">
      <w:pPr>
        <w:pStyle w:val="anormal"/>
        <w:rPr>
          <w:rFonts w:ascii="Verdana" w:hAnsi="Verdana"/>
          <w:sz w:val="18"/>
          <w:szCs w:val="18"/>
        </w:rPr>
      </w:pPr>
      <w:r w:rsidRPr="6D07F08A">
        <w:rPr>
          <w:rFonts w:ascii="Verdana" w:hAnsi="Verdana"/>
          <w:sz w:val="18"/>
          <w:szCs w:val="18"/>
        </w:rPr>
        <w:t>Vegident benyttes i FKB-TraktorvegSti for typeveg Traktorveg. Kan i spesielle tilfeller også benyttes for tidligere traktorveger som er nedgradert (gjengrodd) til Sti. Egenskapen benyttes for knytning mot landbruksveger registrert i landbruksforvaltningas vegregister. Dersom vegident er angitt skal alle underegenskaper være angitt med verdi.</w:t>
      </w:r>
    </w:p>
    <w:p w14:paraId="2E37DB05" w14:textId="77777777" w:rsidR="00F853B5" w:rsidRPr="00A615B6" w:rsidRDefault="00F853B5" w:rsidP="00F853B5">
      <w:pPr>
        <w:pStyle w:val="anormal"/>
        <w:rPr>
          <w:rFonts w:ascii="Verdana" w:hAnsi="Verdana"/>
          <w:sz w:val="18"/>
          <w:szCs w:val="18"/>
        </w:rPr>
      </w:pPr>
    </w:p>
    <w:p w14:paraId="2FDA22E3" w14:textId="77777777" w:rsidR="00F853B5" w:rsidRPr="00A615B6" w:rsidRDefault="00F853B5" w:rsidP="00F853B5">
      <w:pPr>
        <w:pStyle w:val="anormal"/>
        <w:rPr>
          <w:rFonts w:ascii="Verdana" w:hAnsi="Verdana"/>
          <w:sz w:val="18"/>
          <w:szCs w:val="18"/>
        </w:rPr>
      </w:pPr>
      <w:r w:rsidRPr="6D07F08A">
        <w:rPr>
          <w:rFonts w:ascii="Verdana" w:hAnsi="Verdana"/>
          <w:sz w:val="18"/>
          <w:szCs w:val="18"/>
        </w:rPr>
        <w:t>Betingelse: For veger som finnes i Landbruksforvaltningas vegregister skal vegident angis.</w:t>
      </w:r>
    </w:p>
    <w:p w14:paraId="5E7930A9" w14:textId="77777777" w:rsidR="00F853B5" w:rsidRDefault="00F853B5" w:rsidP="00F853B5">
      <w:pPr>
        <w:pStyle w:val="anormal"/>
      </w:pPr>
    </w:p>
    <w:p w14:paraId="6A4CA732" w14:textId="77777777" w:rsidR="00F853B5" w:rsidRDefault="006A7873" w:rsidP="00F853B5">
      <w:pPr>
        <w:pStyle w:val="anormal"/>
      </w:pPr>
      <w:r w:rsidRPr="006A7873">
        <w:rPr>
          <w:noProof/>
          <w:lang w:eastAsia="nb-NO"/>
        </w:rPr>
        <w:drawing>
          <wp:inline distT="0" distB="0" distL="0" distR="0" wp14:anchorId="4A25D537" wp14:editId="28717959">
            <wp:extent cx="6479540" cy="1037012"/>
            <wp:effectExtent l="0" t="0" r="0" b="0"/>
            <wp:docPr id="30" name="Bilde 30" title="vegrefera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1037012"/>
                    </a:xfrm>
                    <a:prstGeom prst="rect">
                      <a:avLst/>
                    </a:prstGeom>
                    <a:noFill/>
                    <a:ln>
                      <a:noFill/>
                    </a:ln>
                  </pic:spPr>
                </pic:pic>
              </a:graphicData>
            </a:graphic>
          </wp:inline>
        </w:drawing>
      </w:r>
    </w:p>
    <w:p w14:paraId="19B72745" w14:textId="77777777" w:rsidR="00A615B6" w:rsidRDefault="00A615B6" w:rsidP="00F853B5">
      <w:pPr>
        <w:pStyle w:val="anormal"/>
      </w:pPr>
    </w:p>
    <w:p w14:paraId="226A5072" w14:textId="77777777" w:rsidR="00F853B5" w:rsidRPr="00A615B6" w:rsidRDefault="00F853B5" w:rsidP="00F853B5">
      <w:pPr>
        <w:pStyle w:val="anormal"/>
        <w:rPr>
          <w:rFonts w:ascii="Verdana" w:hAnsi="Verdana"/>
        </w:rPr>
      </w:pPr>
      <w:r w:rsidRPr="6D07F08A">
        <w:rPr>
          <w:rFonts w:ascii="Verdana" w:hAnsi="Verdana"/>
        </w:rPr>
        <w:t>Denne egenskapen skal kompaktifiseres slik:</w:t>
      </w:r>
    </w:p>
    <w:p w14:paraId="639CD8BD" w14:textId="77777777" w:rsidR="00F853B5" w:rsidRPr="00A615B6" w:rsidRDefault="006A7873" w:rsidP="00F853B5">
      <w:pPr>
        <w:pStyle w:val="anormal"/>
        <w:rPr>
          <w:rFonts w:ascii="Verdana" w:hAnsi="Verdana"/>
        </w:rPr>
      </w:pPr>
      <w:r w:rsidRPr="6D07F08A">
        <w:rPr>
          <w:rFonts w:ascii="Verdana" w:hAnsi="Verdana"/>
        </w:rPr>
        <w:t>..VREF &lt;VEGKATEGORI&gt; &lt;VEGSTATUS&gt; &lt;VEGNUMMER&gt;, Eks: ..VREF S V 1</w:t>
      </w:r>
    </w:p>
    <w:p w14:paraId="1333B4C3" w14:textId="77777777" w:rsidR="000A3C19" w:rsidRDefault="000A3C19" w:rsidP="00F853B5">
      <w:pPr>
        <w:pStyle w:val="anormal"/>
      </w:pPr>
    </w:p>
    <w:p w14:paraId="41AA581C" w14:textId="77777777" w:rsidR="00F853B5" w:rsidRDefault="00F853B5" w:rsidP="00A615B6">
      <w:pPr>
        <w:pStyle w:val="Overskrift4"/>
      </w:pPr>
      <w:bookmarkStart w:id="61" w:name="_Toc376866502"/>
      <w:bookmarkStart w:id="62" w:name="_Toc380579308"/>
      <w:r>
        <w:t>vegkategori VEGKATEGORI</w:t>
      </w:r>
      <w:bookmarkEnd w:id="61"/>
      <w:bookmarkEnd w:id="62"/>
    </w:p>
    <w:p w14:paraId="3F02F7A6" w14:textId="77777777" w:rsidR="00F853B5" w:rsidRPr="00A615B6" w:rsidRDefault="00F853B5" w:rsidP="00F853B5">
      <w:pPr>
        <w:pStyle w:val="anormal"/>
        <w:rPr>
          <w:rFonts w:ascii="Verdana" w:hAnsi="Verdana"/>
        </w:rPr>
      </w:pPr>
      <w:r w:rsidRPr="6D07F08A">
        <w:rPr>
          <w:rFonts w:ascii="Verdana" w:hAnsi="Verdana"/>
        </w:rPr>
        <w:t>angir hvilken type veg veglenken beskriver</w:t>
      </w:r>
    </w:p>
    <w:p w14:paraId="6FE36E19" w14:textId="77777777" w:rsidR="00F853B5" w:rsidRPr="00A615B6" w:rsidRDefault="00F853B5" w:rsidP="00F853B5">
      <w:pPr>
        <w:pStyle w:val="anormal"/>
        <w:rPr>
          <w:rFonts w:ascii="Verdana" w:hAnsi="Verdana"/>
        </w:rPr>
      </w:pPr>
    </w:p>
    <w:p w14:paraId="0303AA46"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 Tilleggsopplysninger FKB ---</w:t>
      </w:r>
    </w:p>
    <w:p w14:paraId="3D39D739" w14:textId="0BC574E4" w:rsidR="000A3C19" w:rsidRDefault="00F853B5" w:rsidP="000A3C19">
      <w:r w:rsidRPr="34B81527">
        <w:rPr>
          <w:rFonts w:ascii="Verdana" w:hAnsi="Verdana"/>
          <w:sz w:val="18"/>
          <w:szCs w:val="18"/>
        </w:rPr>
        <w:t xml:space="preserve">Vegkategori S benyttes bare for skogsveger/landbruksveger. Disse vegene skal da finnes i landbruksforvaltningas vegregister (en del av ØKS) og veg- og parsellnummeret til vegen skal stemme med nummeret i vegregisteret. </w:t>
      </w:r>
      <w:bookmarkStart w:id="63" w:name="_Toc376866503"/>
      <w:bookmarkStart w:id="64" w:name="_Toc380579309"/>
      <w:r w:rsidR="006A7873" w:rsidRPr="006A7873">
        <w:rPr>
          <w:noProof/>
          <w:lang w:eastAsia="nb-NO"/>
        </w:rPr>
        <w:drawing>
          <wp:inline distT="0" distB="0" distL="0" distR="0" wp14:anchorId="2449010F" wp14:editId="1FBA58FE">
            <wp:extent cx="6479540" cy="965494"/>
            <wp:effectExtent l="0" t="0" r="0" b="6350"/>
            <wp:docPr id="31" name="Bilde 31" title="Veg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965494"/>
                    </a:xfrm>
                    <a:prstGeom prst="rect">
                      <a:avLst/>
                    </a:prstGeom>
                    <a:noFill/>
                    <a:ln>
                      <a:noFill/>
                    </a:ln>
                  </pic:spPr>
                </pic:pic>
              </a:graphicData>
            </a:graphic>
          </wp:inline>
        </w:drawing>
      </w:r>
    </w:p>
    <w:p w14:paraId="6F027B59" w14:textId="77777777" w:rsidR="00A615B6" w:rsidRDefault="00A615B6" w:rsidP="000A3C19"/>
    <w:p w14:paraId="4D42F6C6" w14:textId="77777777" w:rsidR="00F853B5" w:rsidRDefault="00F853B5" w:rsidP="00A615B6">
      <w:pPr>
        <w:pStyle w:val="Overskrift4"/>
      </w:pPr>
      <w:r>
        <w:t>vegstatus VEGSTATUS</w:t>
      </w:r>
      <w:bookmarkEnd w:id="63"/>
      <w:bookmarkEnd w:id="64"/>
    </w:p>
    <w:p w14:paraId="1D01E412" w14:textId="77777777" w:rsidR="00F853B5" w:rsidRPr="00A615B6" w:rsidRDefault="00F853B5" w:rsidP="00F853B5">
      <w:pPr>
        <w:pStyle w:val="anormal"/>
        <w:rPr>
          <w:rFonts w:ascii="Verdana" w:hAnsi="Verdana"/>
        </w:rPr>
      </w:pPr>
      <w:r w:rsidRPr="6D07F08A">
        <w:rPr>
          <w:rFonts w:ascii="Verdana" w:hAnsi="Verdana"/>
        </w:rPr>
        <w:t>angir veglenkens status</w:t>
      </w:r>
    </w:p>
    <w:p w14:paraId="6C974DB8" w14:textId="77777777" w:rsidR="00F853B5" w:rsidRPr="00A615B6" w:rsidRDefault="00F853B5" w:rsidP="00F853B5">
      <w:pPr>
        <w:pStyle w:val="anormal"/>
        <w:rPr>
          <w:rFonts w:ascii="Verdana" w:hAnsi="Verdana"/>
        </w:rPr>
      </w:pPr>
    </w:p>
    <w:p w14:paraId="038D7B1E"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 Tilleggsopplysninger FKB ---</w:t>
      </w:r>
    </w:p>
    <w:p w14:paraId="0025F3E7" w14:textId="1DA8E948" w:rsidR="000A3C19" w:rsidRDefault="00F853B5" w:rsidP="000A3C19">
      <w:r w:rsidRPr="34B81527">
        <w:rPr>
          <w:rFonts w:ascii="Verdana" w:hAnsi="Verdana"/>
          <w:sz w:val="18"/>
          <w:szCs w:val="18"/>
        </w:rPr>
        <w:lastRenderedPageBreak/>
        <w:t>Kun eksisterende veglenker (kode V) skal inngå i FKB-TraktorvegSti</w:t>
      </w:r>
      <w:bookmarkStart w:id="65" w:name="_Toc376866504"/>
      <w:bookmarkStart w:id="66" w:name="_Toc380579310"/>
      <w:r w:rsidR="006A7873" w:rsidRPr="006A7873">
        <w:rPr>
          <w:noProof/>
          <w:lang w:eastAsia="nb-NO"/>
        </w:rPr>
        <w:drawing>
          <wp:inline distT="0" distB="0" distL="0" distR="0" wp14:anchorId="4AF4D91F" wp14:editId="2E3A53BA">
            <wp:extent cx="6479540" cy="793851"/>
            <wp:effectExtent l="0" t="0" r="0" b="6350"/>
            <wp:docPr id="32" name="Bilde 32" title="veg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793851"/>
                    </a:xfrm>
                    <a:prstGeom prst="rect">
                      <a:avLst/>
                    </a:prstGeom>
                    <a:noFill/>
                    <a:ln>
                      <a:noFill/>
                    </a:ln>
                  </pic:spPr>
                </pic:pic>
              </a:graphicData>
            </a:graphic>
          </wp:inline>
        </w:drawing>
      </w:r>
    </w:p>
    <w:p w14:paraId="4B0AA761" w14:textId="77777777" w:rsidR="00A615B6" w:rsidRDefault="00A615B6" w:rsidP="000A3C19"/>
    <w:p w14:paraId="72C4127F" w14:textId="77777777" w:rsidR="00F853B5" w:rsidRDefault="00F853B5" w:rsidP="00A615B6">
      <w:pPr>
        <w:pStyle w:val="Overskrift4"/>
      </w:pPr>
      <w:r>
        <w:t>vegnummer VEGNUMMER</w:t>
      </w:r>
      <w:bookmarkEnd w:id="65"/>
      <w:bookmarkEnd w:id="66"/>
    </w:p>
    <w:p w14:paraId="67068DB1" w14:textId="77777777" w:rsidR="00F853B5" w:rsidRPr="00A615B6" w:rsidRDefault="00F853B5" w:rsidP="00F853B5">
      <w:pPr>
        <w:pStyle w:val="anormal"/>
        <w:rPr>
          <w:rFonts w:ascii="Verdana" w:hAnsi="Verdana"/>
        </w:rPr>
      </w:pPr>
      <w:r w:rsidRPr="6D07F08A">
        <w:rPr>
          <w:rFonts w:ascii="Verdana" w:hAnsi="Verdana"/>
        </w:rPr>
        <w:t>angir nummeret til en vegrute</w:t>
      </w:r>
    </w:p>
    <w:p w14:paraId="0176AD60" w14:textId="77777777" w:rsidR="00F853B5" w:rsidRPr="00A615B6" w:rsidRDefault="00F853B5" w:rsidP="00F853B5">
      <w:pPr>
        <w:pStyle w:val="anormal"/>
        <w:rPr>
          <w:rFonts w:ascii="Verdana" w:hAnsi="Verdana"/>
        </w:rPr>
      </w:pPr>
    </w:p>
    <w:p w14:paraId="40E5E8D5"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 Tilleggsopplysninger FKB ---</w:t>
      </w:r>
    </w:p>
    <w:p w14:paraId="4F220C9E"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Vegnummeret skal stemme overens med vegnummer i landbruksforvaltningas vegregister for landbruksveger.</w:t>
      </w:r>
    </w:p>
    <w:p w14:paraId="684AFB83" w14:textId="77777777" w:rsidR="00F853B5" w:rsidRDefault="00F853B5" w:rsidP="00F853B5">
      <w:pPr>
        <w:pStyle w:val="anormal"/>
      </w:pPr>
    </w:p>
    <w:p w14:paraId="1F9FC2EF" w14:textId="77777777" w:rsidR="00F853B5" w:rsidRDefault="00A615B6" w:rsidP="00F853B5">
      <w:r w:rsidRPr="00A615B6">
        <w:rPr>
          <w:noProof/>
          <w:lang w:eastAsia="nb-NO"/>
        </w:rPr>
        <w:drawing>
          <wp:inline distT="0" distB="0" distL="0" distR="0" wp14:anchorId="0EAADBC4" wp14:editId="4BBDB5D6">
            <wp:extent cx="6479540" cy="522082"/>
            <wp:effectExtent l="0" t="0" r="0" b="0"/>
            <wp:docPr id="21" name="Bilde 21" title="vegpar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9540" cy="522082"/>
                    </a:xfrm>
                    <a:prstGeom prst="rect">
                      <a:avLst/>
                    </a:prstGeom>
                    <a:noFill/>
                    <a:ln>
                      <a:noFill/>
                    </a:ln>
                  </pic:spPr>
                </pic:pic>
              </a:graphicData>
            </a:graphic>
          </wp:inline>
        </w:drawing>
      </w:r>
    </w:p>
    <w:p w14:paraId="4F060558" w14:textId="77777777" w:rsidR="00A615B6" w:rsidRDefault="00A615B6" w:rsidP="00F853B5"/>
    <w:p w14:paraId="3507D57D" w14:textId="77777777" w:rsidR="00F853B5" w:rsidRDefault="00F853B5" w:rsidP="00E627E1">
      <w:pPr>
        <w:pStyle w:val="Overskrift3"/>
      </w:pPr>
      <w:bookmarkStart w:id="67" w:name="_Toc380579311"/>
      <w:r>
        <w:t>vegparsell VPA</w:t>
      </w:r>
      <w:bookmarkEnd w:id="67"/>
    </w:p>
    <w:p w14:paraId="0895F20F" w14:textId="77777777" w:rsidR="00F853B5" w:rsidRPr="00A615B6" w:rsidRDefault="00F853B5" w:rsidP="00F853B5">
      <w:pPr>
        <w:pStyle w:val="anormal"/>
        <w:rPr>
          <w:rFonts w:ascii="Verdana" w:hAnsi="Verdana"/>
        </w:rPr>
      </w:pPr>
      <w:r w:rsidRPr="6D07F08A">
        <w:rPr>
          <w:rFonts w:ascii="Verdana" w:hAnsi="Verdana"/>
        </w:rPr>
        <w:t>sammensatt identifikator for en vegrute</w:t>
      </w:r>
    </w:p>
    <w:p w14:paraId="7B73CE29" w14:textId="77777777" w:rsidR="00F853B5" w:rsidRPr="00A615B6" w:rsidRDefault="00F853B5" w:rsidP="00F853B5">
      <w:pPr>
        <w:pStyle w:val="anormal"/>
        <w:rPr>
          <w:rFonts w:ascii="Verdana" w:hAnsi="Verdana"/>
        </w:rPr>
      </w:pPr>
    </w:p>
    <w:p w14:paraId="24B8FB40"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 Tilleggsopplysninger FKB ---</w:t>
      </w:r>
    </w:p>
    <w:p w14:paraId="678B7F91"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I FKB-TraktorvegSti benyttes egenskapen kun for å angi parsellnummer for traktorveger med samme vegident som består av flere parseller. Egenskapen angis ikke for landbruksveger som består av bare 1 parsell.</w:t>
      </w:r>
    </w:p>
    <w:p w14:paraId="6DA9DC27" w14:textId="77777777" w:rsidR="00F853B5" w:rsidRDefault="00F853B5" w:rsidP="00F853B5">
      <w:pPr>
        <w:pStyle w:val="anormal"/>
      </w:pPr>
    </w:p>
    <w:p w14:paraId="286FB563" w14:textId="77777777" w:rsidR="00F853B5" w:rsidRDefault="00A615B6" w:rsidP="00F853B5">
      <w:pPr>
        <w:pStyle w:val="anormal"/>
      </w:pPr>
      <w:r w:rsidRPr="00A615B6">
        <w:rPr>
          <w:noProof/>
          <w:lang w:eastAsia="nb-NO"/>
        </w:rPr>
        <w:drawing>
          <wp:inline distT="0" distB="0" distL="0" distR="0" wp14:anchorId="47F59F18" wp14:editId="34E53915">
            <wp:extent cx="6479540" cy="693726"/>
            <wp:effectExtent l="0" t="0" r="0" b="0"/>
            <wp:docPr id="22" name="Bilde 22" title="hovedpar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9540" cy="693726"/>
                    </a:xfrm>
                    <a:prstGeom prst="rect">
                      <a:avLst/>
                    </a:prstGeom>
                    <a:noFill/>
                    <a:ln>
                      <a:noFill/>
                    </a:ln>
                  </pic:spPr>
                </pic:pic>
              </a:graphicData>
            </a:graphic>
          </wp:inline>
        </w:drawing>
      </w:r>
    </w:p>
    <w:p w14:paraId="608E5C1F" w14:textId="77777777" w:rsidR="00F853B5" w:rsidRPr="00A615B6" w:rsidRDefault="00F853B5" w:rsidP="00F853B5">
      <w:pPr>
        <w:pStyle w:val="anormal"/>
        <w:rPr>
          <w:rFonts w:ascii="Verdana" w:hAnsi="Verdana"/>
        </w:rPr>
      </w:pPr>
      <w:r w:rsidRPr="6D07F08A">
        <w:rPr>
          <w:rFonts w:ascii="Verdana" w:hAnsi="Verdana"/>
        </w:rPr>
        <w:t>Denne egenskapen skal kompaktifiseres slik:</w:t>
      </w:r>
    </w:p>
    <w:p w14:paraId="50710433" w14:textId="77777777" w:rsidR="00F853B5" w:rsidRPr="00A615B6" w:rsidRDefault="00F853B5" w:rsidP="00F853B5">
      <w:pPr>
        <w:pStyle w:val="anormal"/>
        <w:rPr>
          <w:rFonts w:ascii="Verdana" w:hAnsi="Verdana"/>
        </w:rPr>
      </w:pPr>
      <w:r w:rsidRPr="6D07F08A">
        <w:rPr>
          <w:rFonts w:ascii="Verdana" w:hAnsi="Verdana"/>
        </w:rPr>
        <w:t>..VPA &lt;HOVEDPARSELL&gt;, Eks: ..VPA 1</w:t>
      </w:r>
    </w:p>
    <w:p w14:paraId="1ABB0ACC" w14:textId="77777777" w:rsidR="000A3C19" w:rsidRDefault="000A3C19" w:rsidP="00F853B5">
      <w:pPr>
        <w:pStyle w:val="anormal"/>
      </w:pPr>
    </w:p>
    <w:p w14:paraId="1499E7AA" w14:textId="77777777" w:rsidR="00F853B5" w:rsidRDefault="00F853B5" w:rsidP="00A615B6">
      <w:pPr>
        <w:pStyle w:val="Overskrift4"/>
      </w:pPr>
      <w:bookmarkStart w:id="68" w:name="_Toc380579312"/>
      <w:r>
        <w:t>hovedparsell HOVEDPARSELL</w:t>
      </w:r>
      <w:bookmarkEnd w:id="68"/>
    </w:p>
    <w:p w14:paraId="6F591708" w14:textId="77777777" w:rsidR="00F853B5" w:rsidRPr="00A615B6" w:rsidRDefault="00F853B5" w:rsidP="00F853B5">
      <w:pPr>
        <w:pStyle w:val="anormal"/>
        <w:rPr>
          <w:rFonts w:ascii="Verdana" w:hAnsi="Verdana"/>
        </w:rPr>
      </w:pPr>
      <w:r w:rsidRPr="6D07F08A">
        <w:rPr>
          <w:rFonts w:ascii="Verdana" w:hAnsi="Verdana"/>
        </w:rPr>
        <w:t>Oppdeling av vegruter i kortere parseller med relativt enhetlig standard og funksjon.</w:t>
      </w:r>
    </w:p>
    <w:p w14:paraId="47D5898A" w14:textId="77777777" w:rsidR="00F853B5" w:rsidRPr="00A615B6" w:rsidRDefault="00F853B5" w:rsidP="00F853B5">
      <w:pPr>
        <w:pStyle w:val="anormal"/>
        <w:rPr>
          <w:rFonts w:ascii="Verdana" w:hAnsi="Verdana"/>
        </w:rPr>
      </w:pPr>
    </w:p>
    <w:p w14:paraId="660A41E1"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 Tilleggsopplysninger FKB ---</w:t>
      </w:r>
    </w:p>
    <w:p w14:paraId="328E5145"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 xml:space="preserve">I FKB-TraktorvegSti angis parsellnummer i tråd med inndeling i parseller i landbruksforvaltningas vegregister. </w:t>
      </w:r>
    </w:p>
    <w:p w14:paraId="18D09990" w14:textId="77777777" w:rsidR="00F853B5" w:rsidRDefault="00F853B5" w:rsidP="00F853B5">
      <w:pPr>
        <w:pStyle w:val="anormal"/>
      </w:pPr>
    </w:p>
    <w:p w14:paraId="159FE675" w14:textId="77777777" w:rsidR="00F853B5" w:rsidRDefault="00A615B6" w:rsidP="00F853B5">
      <w:r w:rsidRPr="00A615B6">
        <w:rPr>
          <w:noProof/>
          <w:lang w:eastAsia="nb-NO"/>
        </w:rPr>
        <w:drawing>
          <wp:inline distT="0" distB="0" distL="0" distR="0" wp14:anchorId="58CB9A8B" wp14:editId="15F49E04">
            <wp:extent cx="6479540" cy="522082"/>
            <wp:effectExtent l="0" t="0" r="0" b="0"/>
            <wp:docPr id="23" name="Bilde 23" title="hovedpar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9540" cy="522082"/>
                    </a:xfrm>
                    <a:prstGeom prst="rect">
                      <a:avLst/>
                    </a:prstGeom>
                    <a:noFill/>
                    <a:ln>
                      <a:noFill/>
                    </a:ln>
                  </pic:spPr>
                </pic:pic>
              </a:graphicData>
            </a:graphic>
          </wp:inline>
        </w:drawing>
      </w:r>
    </w:p>
    <w:p w14:paraId="3258D25F" w14:textId="77777777" w:rsidR="00A615B6" w:rsidRDefault="00A615B6" w:rsidP="00F853B5"/>
    <w:p w14:paraId="148B6560" w14:textId="77777777" w:rsidR="00F853B5" w:rsidRDefault="00F853B5" w:rsidP="00E627E1">
      <w:pPr>
        <w:pStyle w:val="Overskrift3"/>
      </w:pPr>
      <w:bookmarkStart w:id="69" w:name="_Toc380579313"/>
      <w:r>
        <w:t>veglenkeadresse VEGLENKEADRESSE</w:t>
      </w:r>
      <w:bookmarkEnd w:id="69"/>
    </w:p>
    <w:p w14:paraId="42BCC5B4" w14:textId="77777777" w:rsidR="00F853B5" w:rsidRPr="00A615B6" w:rsidRDefault="00F853B5" w:rsidP="00F853B5">
      <w:pPr>
        <w:pStyle w:val="anormal"/>
        <w:rPr>
          <w:rFonts w:ascii="Verdana" w:hAnsi="Verdana"/>
        </w:rPr>
      </w:pPr>
      <w:r w:rsidRPr="6D07F08A">
        <w:rPr>
          <w:rFonts w:ascii="Verdana" w:hAnsi="Verdana"/>
          <w:lang w:val="en-AU"/>
        </w:rPr>
        <w:fldChar w:fldCharType="begin" w:fldLock="1"/>
      </w:r>
      <w:r w:rsidRPr="6D07F08A">
        <w:rPr>
          <w:rFonts w:ascii="Verdana" w:hAnsi="Verdana"/>
        </w:rPr>
        <w:instrText>MERGEFIELD Element.Notes</w:instrText>
      </w:r>
      <w:r w:rsidRPr="6D07F08A">
        <w:rPr>
          <w:rFonts w:ascii="Verdana" w:hAnsi="Verdana"/>
        </w:rPr>
        <w:fldChar w:fldCharType="end"/>
      </w:r>
      <w:r w:rsidRPr="6D07F08A">
        <w:rPr>
          <w:rFonts w:ascii="Verdana" w:hAnsi="Verdana"/>
        </w:rPr>
        <w:t>adressen på veglenken</w:t>
      </w:r>
    </w:p>
    <w:p w14:paraId="5EF95C36" w14:textId="77777777" w:rsidR="00F853B5" w:rsidRPr="00A615B6" w:rsidRDefault="00F853B5" w:rsidP="00F853B5">
      <w:pPr>
        <w:pStyle w:val="anormal"/>
        <w:rPr>
          <w:rFonts w:ascii="Verdana" w:hAnsi="Verdana"/>
        </w:rPr>
      </w:pPr>
    </w:p>
    <w:p w14:paraId="1F536AF2"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Merknad: veglenkeadresse gir adressen til veglenken. Denne er "fellesdelen" av adressen til alle som er tilknyttet veglenken.</w:t>
      </w:r>
    </w:p>
    <w:p w14:paraId="5E3A8BE5" w14:textId="77777777" w:rsidR="00F853B5" w:rsidRPr="00A615B6" w:rsidRDefault="00F853B5" w:rsidP="6D07F08A">
      <w:pPr>
        <w:pStyle w:val="anormal"/>
        <w:rPr>
          <w:rFonts w:ascii="Verdana" w:hAnsi="Verdana"/>
          <w:sz w:val="18"/>
          <w:szCs w:val="18"/>
        </w:rPr>
      </w:pPr>
    </w:p>
    <w:p w14:paraId="0715C30F"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 Tilleggsopplysninger FKB ---</w:t>
      </w:r>
    </w:p>
    <w:p w14:paraId="68E8DB62"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Det vil normalt ikke registreres veglenkeadresse på veglenker i FKB-TraktorvegSti. I spesielle tilfeller (f.eks. hytteområder der tilgang til adresserte bygninger skjer fra traktorveger/stier/gangveger) er det imidlertid lov å registrere.</w:t>
      </w:r>
    </w:p>
    <w:p w14:paraId="48351CA3" w14:textId="77777777" w:rsidR="00F853B5" w:rsidRDefault="00F853B5" w:rsidP="00F853B5">
      <w:pPr>
        <w:pStyle w:val="anormal"/>
      </w:pPr>
    </w:p>
    <w:p w14:paraId="3898717B" w14:textId="77777777" w:rsidR="00F853B5" w:rsidRDefault="00870E99" w:rsidP="00F853B5">
      <w:r w:rsidRPr="00870E99">
        <w:rPr>
          <w:noProof/>
          <w:lang w:eastAsia="nb-NO"/>
        </w:rPr>
        <w:lastRenderedPageBreak/>
        <w:drawing>
          <wp:inline distT="0" distB="0" distL="0" distR="0" wp14:anchorId="645EB8EC" wp14:editId="20E91BCA">
            <wp:extent cx="6479540" cy="1737890"/>
            <wp:effectExtent l="0" t="0" r="0" b="0"/>
            <wp:docPr id="3" name="Bilde 3" title="veglenkead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9540" cy="1737890"/>
                    </a:xfrm>
                    <a:prstGeom prst="rect">
                      <a:avLst/>
                    </a:prstGeom>
                    <a:noFill/>
                    <a:ln>
                      <a:noFill/>
                    </a:ln>
                  </pic:spPr>
                </pic:pic>
              </a:graphicData>
            </a:graphic>
          </wp:inline>
        </w:drawing>
      </w:r>
    </w:p>
    <w:p w14:paraId="4B465479" w14:textId="77777777" w:rsidR="00A615B6" w:rsidRDefault="00A615B6" w:rsidP="00F853B5"/>
    <w:p w14:paraId="64238929" w14:textId="446DA55D" w:rsidR="00A615B6" w:rsidRDefault="00A615B6">
      <w:pPr>
        <w:spacing w:after="200" w:line="276" w:lineRule="auto"/>
      </w:pPr>
      <w:bookmarkStart w:id="70" w:name="_Toc380579314"/>
    </w:p>
    <w:p w14:paraId="4251D69E" w14:textId="77777777" w:rsidR="00F853B5" w:rsidRDefault="00F853B5" w:rsidP="00E627E1">
      <w:pPr>
        <w:pStyle w:val="Overskrift3"/>
      </w:pPr>
      <w:r>
        <w:t>klasseLandbruksveg NVDB_KLASSELANDBRUKSVEG</w:t>
      </w:r>
      <w:bookmarkEnd w:id="70"/>
    </w:p>
    <w:p w14:paraId="58A33461" w14:textId="77777777" w:rsidR="00F853B5" w:rsidRPr="00A615B6" w:rsidRDefault="00F853B5" w:rsidP="6D07F08A">
      <w:pPr>
        <w:pStyle w:val="anormal"/>
        <w:rPr>
          <w:rFonts w:ascii="Verdana" w:hAnsi="Verdana"/>
          <w:sz w:val="18"/>
          <w:szCs w:val="18"/>
        </w:rPr>
      </w:pPr>
      <w:r w:rsidRPr="6D07F08A">
        <w:rPr>
          <w:rFonts w:ascii="Verdana" w:hAnsi="Verdana"/>
          <w:sz w:val="18"/>
          <w:szCs w:val="18"/>
          <w:lang w:val="en-AU"/>
        </w:rPr>
        <w:fldChar w:fldCharType="begin" w:fldLock="1"/>
      </w:r>
      <w:r w:rsidRPr="6D07F08A">
        <w:rPr>
          <w:rFonts w:ascii="Verdana" w:hAnsi="Verdana"/>
          <w:sz w:val="18"/>
          <w:szCs w:val="18"/>
        </w:rPr>
        <w:instrText>MERGEFIELD Element.Notes</w:instrText>
      </w:r>
      <w:r w:rsidRPr="6D07F08A">
        <w:rPr>
          <w:rFonts w:ascii="Verdana" w:hAnsi="Verdana"/>
          <w:sz w:val="18"/>
          <w:szCs w:val="18"/>
        </w:rPr>
        <w:fldChar w:fldCharType="end"/>
      </w:r>
      <w:r w:rsidRPr="6D07F08A">
        <w:rPr>
          <w:rFonts w:ascii="Verdana" w:hAnsi="Verdana"/>
          <w:sz w:val="18"/>
          <w:szCs w:val="18"/>
        </w:rPr>
        <w:t>-- Tilleggsopplysninger FKB ---</w:t>
      </w:r>
    </w:p>
    <w:p w14:paraId="081D43EF"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 xml:space="preserve">kodeliste for klasser av landbruksveger. </w:t>
      </w:r>
      <w:hyperlink r:id="rId34" w:history="1">
        <w:r w:rsidRPr="6D07F08A">
          <w:rPr>
            <w:rFonts w:ascii="Verdana" w:hAnsi="Verdana"/>
            <w:sz w:val="18"/>
            <w:szCs w:val="18"/>
          </w:rPr>
          <w:t>http://www.skogkurs.no/vegnormaler/index.html</w:t>
        </w:r>
      </w:hyperlink>
      <w:r w:rsidRPr="6D07F08A">
        <w:rPr>
          <w:rFonts w:ascii="Verdana" w:hAnsi="Verdana"/>
          <w:sz w:val="18"/>
          <w:szCs w:val="18"/>
        </w:rPr>
        <w:t xml:space="preserve"> </w:t>
      </w:r>
    </w:p>
    <w:p w14:paraId="65C3E15E" w14:textId="77777777" w:rsidR="00F853B5" w:rsidRPr="00A615B6" w:rsidRDefault="00F853B5" w:rsidP="6D07F08A">
      <w:pPr>
        <w:pStyle w:val="anormal"/>
        <w:rPr>
          <w:rFonts w:ascii="Verdana" w:hAnsi="Verdana"/>
          <w:sz w:val="18"/>
          <w:szCs w:val="18"/>
        </w:rPr>
      </w:pPr>
    </w:p>
    <w:p w14:paraId="26A9C02C" w14:textId="77777777" w:rsidR="00F853B5" w:rsidRPr="00A615B6" w:rsidRDefault="00F853B5" w:rsidP="6D07F08A">
      <w:pPr>
        <w:pStyle w:val="anormal"/>
        <w:rPr>
          <w:rFonts w:ascii="Verdana" w:hAnsi="Verdana"/>
          <w:sz w:val="18"/>
          <w:szCs w:val="18"/>
        </w:rPr>
      </w:pPr>
      <w:r w:rsidRPr="6D07F08A">
        <w:rPr>
          <w:rFonts w:ascii="Verdana" w:hAnsi="Verdana"/>
          <w:sz w:val="18"/>
          <w:szCs w:val="18"/>
        </w:rPr>
        <w:t>Betingelse: Benyttes bare for landbruksveger (typeveg Traktorveg og ev. landbruksveger som er nedklassifisert til typeveg Sti).</w:t>
      </w:r>
    </w:p>
    <w:p w14:paraId="593E1679" w14:textId="77777777" w:rsidR="00F853B5" w:rsidRDefault="00F853B5" w:rsidP="00F853B5">
      <w:pPr>
        <w:pStyle w:val="anormal"/>
      </w:pPr>
    </w:p>
    <w:p w14:paraId="3DF10C87" w14:textId="77777777" w:rsidR="00F853B5" w:rsidRDefault="00A615B6" w:rsidP="00F853B5">
      <w:r w:rsidRPr="00A615B6">
        <w:rPr>
          <w:noProof/>
          <w:lang w:eastAsia="nb-NO"/>
        </w:rPr>
        <w:lastRenderedPageBreak/>
        <w:drawing>
          <wp:inline distT="0" distB="0" distL="0" distR="0" wp14:anchorId="29DBD6FF" wp14:editId="71D3BA78">
            <wp:extent cx="6479540" cy="7280543"/>
            <wp:effectExtent l="0" t="0" r="0" b="0"/>
            <wp:docPr id="25" name="Bilde 25" title="landbruksvegk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9540" cy="7280543"/>
                    </a:xfrm>
                    <a:prstGeom prst="rect">
                      <a:avLst/>
                    </a:prstGeom>
                    <a:noFill/>
                    <a:ln>
                      <a:noFill/>
                    </a:ln>
                  </pic:spPr>
                </pic:pic>
              </a:graphicData>
            </a:graphic>
          </wp:inline>
        </w:drawing>
      </w:r>
    </w:p>
    <w:p w14:paraId="637A7873" w14:textId="77777777" w:rsidR="00A615B6" w:rsidRDefault="00A615B6">
      <w:pPr>
        <w:spacing w:after="200" w:line="276" w:lineRule="auto"/>
        <w:rPr>
          <w:rFonts w:ascii="Arial" w:eastAsiaTheme="majorEastAsia" w:hAnsi="Arial" w:cs="Arial"/>
          <w:b/>
          <w:bCs/>
          <w:sz w:val="24"/>
          <w:szCs w:val="24"/>
        </w:rPr>
      </w:pPr>
      <w:bookmarkStart w:id="71" w:name="_Toc380579315"/>
      <w:r>
        <w:br w:type="page"/>
      </w:r>
    </w:p>
    <w:p w14:paraId="6C6BB2B6" w14:textId="77777777" w:rsidR="00F853B5" w:rsidRDefault="00F853B5" w:rsidP="00E627E1">
      <w:pPr>
        <w:pStyle w:val="Overskrift3"/>
      </w:pPr>
      <w:bookmarkStart w:id="72" w:name="_Toc82346288"/>
      <w:r>
        <w:lastRenderedPageBreak/>
        <w:t>medium MEDIUM</w:t>
      </w:r>
      <w:bookmarkEnd w:id="71"/>
      <w:bookmarkEnd w:id="72"/>
    </w:p>
    <w:p w14:paraId="7AB3CF46" w14:textId="77777777" w:rsidR="00F853B5" w:rsidRPr="00A615B6" w:rsidRDefault="00F853B5" w:rsidP="00F853B5">
      <w:pPr>
        <w:pStyle w:val="anormal"/>
        <w:rPr>
          <w:rFonts w:ascii="Verdana" w:hAnsi="Verdana"/>
          <w:szCs w:val="20"/>
        </w:rPr>
      </w:pPr>
      <w:r w:rsidRPr="00A615B6">
        <w:rPr>
          <w:rFonts w:ascii="Verdana" w:hAnsi="Verdana"/>
          <w:szCs w:val="20"/>
          <w:lang w:val="en-AU"/>
        </w:rPr>
        <w:fldChar w:fldCharType="begin" w:fldLock="1"/>
      </w:r>
      <w:r w:rsidRPr="00A615B6">
        <w:rPr>
          <w:rFonts w:ascii="Verdana" w:hAnsi="Verdana"/>
          <w:szCs w:val="20"/>
        </w:rPr>
        <w:instrText>MERGEFIELD Att.Notes</w:instrText>
      </w:r>
      <w:r w:rsidRPr="00A615B6">
        <w:rPr>
          <w:rFonts w:ascii="Verdana" w:hAnsi="Verdana"/>
          <w:szCs w:val="20"/>
          <w:lang w:val="en-AU"/>
        </w:rPr>
        <w:fldChar w:fldCharType="end"/>
      </w:r>
      <w:r w:rsidRPr="00A615B6">
        <w:rPr>
          <w:rFonts w:ascii="Verdana" w:hAnsi="Verdana"/>
          <w:szCs w:val="20"/>
        </w:rPr>
        <w:t>objektets beliggenhet i forhold til jordoverflaten</w:t>
      </w:r>
    </w:p>
    <w:p w14:paraId="5F23A4A4" w14:textId="77777777" w:rsidR="00F853B5" w:rsidRPr="00A615B6" w:rsidRDefault="00F853B5" w:rsidP="00F853B5">
      <w:pPr>
        <w:pStyle w:val="anormal"/>
        <w:rPr>
          <w:rFonts w:ascii="Verdana" w:hAnsi="Verdana"/>
          <w:szCs w:val="20"/>
        </w:rPr>
      </w:pPr>
    </w:p>
    <w:p w14:paraId="75701D4A" w14:textId="77777777" w:rsidR="00F853B5" w:rsidRPr="00A615B6" w:rsidRDefault="00F853B5" w:rsidP="00F853B5">
      <w:pPr>
        <w:pStyle w:val="anormal"/>
        <w:rPr>
          <w:rFonts w:ascii="Verdana" w:hAnsi="Verdana"/>
          <w:sz w:val="18"/>
          <w:szCs w:val="20"/>
        </w:rPr>
      </w:pPr>
      <w:r w:rsidRPr="00A615B6">
        <w:rPr>
          <w:rFonts w:ascii="Verdana" w:hAnsi="Verdana"/>
          <w:sz w:val="18"/>
          <w:szCs w:val="20"/>
        </w:rPr>
        <w:t>-- Tilleggsopplysninger FKB ---</w:t>
      </w:r>
    </w:p>
    <w:p w14:paraId="6920876E" w14:textId="77777777" w:rsidR="00F853B5" w:rsidRPr="00A615B6" w:rsidRDefault="00F853B5" w:rsidP="00F853B5">
      <w:pPr>
        <w:pStyle w:val="anormal"/>
        <w:rPr>
          <w:rFonts w:ascii="Verdana" w:hAnsi="Verdana"/>
          <w:sz w:val="18"/>
          <w:szCs w:val="18"/>
        </w:rPr>
      </w:pPr>
      <w:r w:rsidRPr="3BC2ADE2">
        <w:rPr>
          <w:rFonts w:ascii="Verdana" w:hAnsi="Verdana"/>
          <w:sz w:val="18"/>
          <w:szCs w:val="18"/>
        </w:rPr>
        <w:t>Egenskapens default-verdi er T (dvs. at egenskapen bare er nødvendig å angi dersom objektet ikke befinner seg på terrenget/bakkenivå).</w:t>
      </w:r>
    </w:p>
    <w:p w14:paraId="1FF8885D" w14:textId="77777777" w:rsidR="00F853B5" w:rsidRPr="00A615B6" w:rsidRDefault="00F853B5" w:rsidP="00F853B5">
      <w:pPr>
        <w:pStyle w:val="anormal"/>
        <w:rPr>
          <w:rFonts w:ascii="Verdana" w:hAnsi="Verdana"/>
          <w:sz w:val="18"/>
          <w:szCs w:val="20"/>
        </w:rPr>
      </w:pPr>
    </w:p>
    <w:p w14:paraId="1C9425DD" w14:textId="77777777" w:rsidR="00F853B5" w:rsidRPr="00A615B6" w:rsidRDefault="00F853B5" w:rsidP="00F853B5">
      <w:pPr>
        <w:pStyle w:val="anormal"/>
        <w:rPr>
          <w:rFonts w:ascii="Verdana" w:hAnsi="Verdana"/>
          <w:sz w:val="18"/>
          <w:szCs w:val="20"/>
        </w:rPr>
      </w:pPr>
      <w:r w:rsidRPr="00A615B6">
        <w:rPr>
          <w:rFonts w:ascii="Verdana" w:hAnsi="Verdana"/>
          <w:sz w:val="18"/>
          <w:szCs w:val="20"/>
        </w:rPr>
        <w:t xml:space="preserve">Betingelse: Egenskapen skal angis for veglenker som ikke følger vanlig terreng (dvs. går på bruer, i tuneller/kulverter, på isbreer eller på større bygninger/bygningsmessige anlegg) </w:t>
      </w:r>
    </w:p>
    <w:p w14:paraId="7A7D4D19" w14:textId="77777777" w:rsidR="00F853B5" w:rsidRDefault="00F853B5" w:rsidP="00F853B5">
      <w:pPr>
        <w:pStyle w:val="anormal"/>
      </w:pPr>
    </w:p>
    <w:p w14:paraId="3403B2AA" w14:textId="77777777" w:rsidR="00F853B5" w:rsidRDefault="00A615B6" w:rsidP="00F853B5">
      <w:r w:rsidRPr="00A615B6">
        <w:rPr>
          <w:noProof/>
          <w:lang w:eastAsia="nb-NO"/>
        </w:rPr>
        <w:drawing>
          <wp:inline distT="0" distB="0" distL="0" distR="0" wp14:anchorId="62A57285" wp14:editId="00274BEF">
            <wp:extent cx="6479540" cy="1380299"/>
            <wp:effectExtent l="0" t="0" r="0" b="0"/>
            <wp:docPr id="26" name="Bilde 26" title="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9540" cy="1380299"/>
                    </a:xfrm>
                    <a:prstGeom prst="rect">
                      <a:avLst/>
                    </a:prstGeom>
                    <a:noFill/>
                    <a:ln>
                      <a:noFill/>
                    </a:ln>
                  </pic:spPr>
                </pic:pic>
              </a:graphicData>
            </a:graphic>
          </wp:inline>
        </w:drawing>
      </w:r>
    </w:p>
    <w:p w14:paraId="0CEA03E5" w14:textId="77777777" w:rsidR="00F853B5" w:rsidRDefault="00F853B5">
      <w:pPr>
        <w:spacing w:after="200" w:line="276" w:lineRule="auto"/>
        <w:rPr>
          <w:rFonts w:ascii="Arial" w:eastAsiaTheme="majorEastAsia" w:hAnsi="Arial" w:cs="Arial"/>
          <w:b/>
          <w:bCs/>
          <w:sz w:val="24"/>
          <w:szCs w:val="24"/>
        </w:rPr>
      </w:pPr>
      <w:r>
        <w:br w:type="page"/>
      </w:r>
    </w:p>
    <w:p w14:paraId="08A41D65" w14:textId="77777777" w:rsidR="00DF4576" w:rsidRPr="002C2434" w:rsidRDefault="00DF4576" w:rsidP="002B606E">
      <w:pPr>
        <w:pStyle w:val="Overskrift2"/>
      </w:pPr>
      <w:bookmarkStart w:id="73" w:name="_Toc82346289"/>
      <w:r w:rsidRPr="002C2434">
        <w:lastRenderedPageBreak/>
        <w:t>Datakvalitet</w:t>
      </w:r>
      <w:bookmarkEnd w:id="43"/>
      <w:bookmarkEnd w:id="73"/>
    </w:p>
    <w:p w14:paraId="1B085DD2" w14:textId="77777777" w:rsidR="00BA24A4" w:rsidRDefault="00BA24A4" w:rsidP="34B81527">
      <w:pPr>
        <w:pStyle w:val="anormal"/>
        <w:rPr>
          <w:rFonts w:ascii="Verdana" w:hAnsi="Verdana"/>
        </w:rPr>
      </w:pPr>
      <w:r w:rsidRPr="0396E4E2">
        <w:rPr>
          <w:rFonts w:ascii="Verdana" w:hAnsi="Verdana"/>
        </w:rPr>
        <w:t>For detaljer om kvalitetsmodellen som er benyttet her henvises det til den generelle delen av produktspesifikasjonen. Se avsnitt 5.</w:t>
      </w:r>
      <w:r w:rsidR="00CD0A38" w:rsidRPr="0396E4E2">
        <w:rPr>
          <w:rFonts w:ascii="Verdana" w:hAnsi="Verdana"/>
        </w:rPr>
        <w:t>1</w:t>
      </w:r>
      <w:r w:rsidRPr="0396E4E2">
        <w:rPr>
          <w:rFonts w:ascii="Verdana" w:hAnsi="Verdana"/>
        </w:rPr>
        <w:t xml:space="preserve"> Inndeling av FKB-standarder i ulike områdetyper.</w:t>
      </w:r>
    </w:p>
    <w:p w14:paraId="2B04089F" w14:textId="77777777" w:rsidR="005C3584" w:rsidRDefault="005C3584" w:rsidP="003F72BE">
      <w:pPr>
        <w:pStyle w:val="anormal"/>
        <w:rPr>
          <w:rFonts w:ascii="Verdana" w:hAnsi="Verdana"/>
          <w:szCs w:val="20"/>
        </w:rPr>
      </w:pPr>
    </w:p>
    <w:p w14:paraId="54CB929A" w14:textId="77777777" w:rsidR="005C3584" w:rsidRPr="005C3584" w:rsidRDefault="005C3584" w:rsidP="00E627E1">
      <w:pPr>
        <w:pStyle w:val="Overskrift3"/>
      </w:pPr>
      <w:bookmarkStart w:id="74" w:name="_Toc82346290"/>
      <w:r>
        <w:t>Kvalitetskrav</w:t>
      </w:r>
      <w:bookmarkEnd w:id="74"/>
    </w:p>
    <w:p w14:paraId="20C40BCB" w14:textId="77777777" w:rsidR="00BA24A4" w:rsidRDefault="00BA24A4" w:rsidP="00BA24A4"/>
    <w:p w14:paraId="1C05292A" w14:textId="77777777" w:rsidR="00C805CA" w:rsidRDefault="00A3398F" w:rsidP="00BA24A4">
      <w:r w:rsidRPr="00A3398F">
        <w:rPr>
          <w:noProof/>
          <w:lang w:eastAsia="nb-NO"/>
        </w:rPr>
        <w:drawing>
          <wp:inline distT="0" distB="0" distL="0" distR="0" wp14:anchorId="75EDBE89" wp14:editId="3CB37D1D">
            <wp:extent cx="6423660" cy="3771900"/>
            <wp:effectExtent l="0" t="0" r="0" b="0"/>
            <wp:docPr id="33" name="Bilde 33" title="kvalitetskr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3660" cy="3771900"/>
                    </a:xfrm>
                    <a:prstGeom prst="rect">
                      <a:avLst/>
                    </a:prstGeom>
                    <a:noFill/>
                    <a:ln>
                      <a:noFill/>
                    </a:ln>
                  </pic:spPr>
                </pic:pic>
              </a:graphicData>
            </a:graphic>
          </wp:inline>
        </w:drawing>
      </w:r>
    </w:p>
    <w:p w14:paraId="0D08EF80" w14:textId="77777777" w:rsidR="00C805CA" w:rsidRDefault="00C805CA" w:rsidP="00BA24A4">
      <w:pPr>
        <w:pStyle w:val="Brdtekst"/>
        <w:rPr>
          <w:rFonts w:ascii="Times" w:hAnsi="Times"/>
        </w:rPr>
      </w:pPr>
    </w:p>
    <w:p w14:paraId="2AD8C0AB" w14:textId="77777777" w:rsidR="00245761" w:rsidRDefault="00245761">
      <w:pPr>
        <w:spacing w:after="200" w:line="276" w:lineRule="auto"/>
        <w:rPr>
          <w:rFonts w:ascii="Arial" w:eastAsiaTheme="majorEastAsia" w:hAnsi="Arial" w:cs="Arial"/>
          <w:b/>
          <w:bCs/>
          <w:sz w:val="24"/>
          <w:szCs w:val="24"/>
        </w:rPr>
      </w:pPr>
    </w:p>
    <w:p w14:paraId="58641851" w14:textId="77777777" w:rsidR="00E20219" w:rsidRDefault="00E20219" w:rsidP="00E627E1">
      <w:pPr>
        <w:pStyle w:val="Overskrift3"/>
      </w:pPr>
      <w:bookmarkStart w:id="75" w:name="_Toc82346291"/>
      <w:r>
        <w:t xml:space="preserve">Klasser for </w:t>
      </w:r>
      <w:r w:rsidR="00C805CA">
        <w:t xml:space="preserve">fullstendighet og </w:t>
      </w:r>
      <w:r>
        <w:t>stedfestingsnøyaktighet</w:t>
      </w:r>
      <w:bookmarkEnd w:id="75"/>
    </w:p>
    <w:p w14:paraId="1305BE1C" w14:textId="77777777" w:rsidR="00FC52B8" w:rsidRPr="005C3584" w:rsidRDefault="00FC52B8" w:rsidP="00FC52B8">
      <w:pPr>
        <w:rPr>
          <w:rFonts w:ascii="Verdana" w:hAnsi="Verdana"/>
          <w:sz w:val="20"/>
          <w:szCs w:val="20"/>
        </w:rPr>
      </w:pPr>
      <w:r w:rsidRPr="005C3584">
        <w:rPr>
          <w:rFonts w:ascii="Verdana" w:hAnsi="Verdana"/>
          <w:sz w:val="20"/>
          <w:szCs w:val="20"/>
        </w:rPr>
        <w:t xml:space="preserve">Ved angivelse av toleranser for stedfestingsnøyaktighet er objekttypene inndelt i 4 klasser, og ved angivelse av toleranser for fullstendighet er objekttypene inndelt i 2 klasser.  </w:t>
      </w:r>
    </w:p>
    <w:p w14:paraId="5E5AF41D" w14:textId="77777777" w:rsidR="00FC52B8" w:rsidRPr="005C3584" w:rsidRDefault="00FC52B8" w:rsidP="00FC52B8">
      <w:pPr>
        <w:rPr>
          <w:rFonts w:ascii="Verdana" w:hAnsi="Verdana"/>
          <w:sz w:val="20"/>
          <w:szCs w:val="20"/>
        </w:rPr>
      </w:pPr>
    </w:p>
    <w:p w14:paraId="6253E25C" w14:textId="77777777" w:rsidR="00FC52B8" w:rsidRPr="005C3584" w:rsidRDefault="00FC52B8" w:rsidP="00FC52B8">
      <w:pPr>
        <w:rPr>
          <w:rFonts w:ascii="Verdana" w:hAnsi="Verdana"/>
          <w:i/>
          <w:color w:val="0000FF"/>
          <w:sz w:val="20"/>
          <w:szCs w:val="20"/>
        </w:rPr>
      </w:pPr>
      <w:r w:rsidRPr="005C3584">
        <w:rPr>
          <w:rFonts w:ascii="Verdana" w:hAnsi="Verdana"/>
          <w:sz w:val="20"/>
          <w:szCs w:val="20"/>
        </w:rPr>
        <w:t>Nedenfor følger en oversikt over hvilk</w:t>
      </w:r>
      <w:r w:rsidR="00C805CA" w:rsidRPr="005C3584">
        <w:rPr>
          <w:rFonts w:ascii="Verdana" w:hAnsi="Verdana"/>
          <w:sz w:val="20"/>
          <w:szCs w:val="20"/>
        </w:rPr>
        <w:t xml:space="preserve">en klasse objekttypene i </w:t>
      </w:r>
      <w:r w:rsidR="00F35C33" w:rsidRPr="005C3584">
        <w:rPr>
          <w:rFonts w:ascii="Verdana" w:hAnsi="Verdana"/>
          <w:sz w:val="20"/>
          <w:szCs w:val="20"/>
        </w:rPr>
        <w:t>FKB-</w:t>
      </w:r>
      <w:r w:rsidR="00927B14">
        <w:rPr>
          <w:rFonts w:ascii="Verdana" w:hAnsi="Verdana"/>
          <w:sz w:val="20"/>
          <w:szCs w:val="20"/>
        </w:rPr>
        <w:t>TraktorvegSti</w:t>
      </w:r>
      <w:r w:rsidRPr="005C3584">
        <w:rPr>
          <w:rFonts w:ascii="Verdana" w:hAnsi="Verdana"/>
          <w:sz w:val="20"/>
          <w:szCs w:val="20"/>
        </w:rPr>
        <w:t xml:space="preserve"> tilhører. </w:t>
      </w:r>
    </w:p>
    <w:p w14:paraId="471FDDDB" w14:textId="77777777" w:rsidR="00FC52B8" w:rsidRPr="005C3584" w:rsidRDefault="00FC52B8" w:rsidP="00FC52B8">
      <w:pPr>
        <w:rPr>
          <w:rFonts w:ascii="Verdana" w:hAnsi="Verdana"/>
          <w:sz w:val="20"/>
          <w:szCs w:val="20"/>
        </w:rPr>
      </w:pPr>
    </w:p>
    <w:p w14:paraId="2C8EECC2" w14:textId="4E2EB1AD" w:rsidR="00FC52B8" w:rsidRDefault="00FC52B8" w:rsidP="00FC52B8"/>
    <w:p w14:paraId="2FC4A6A3" w14:textId="48AFFA6F" w:rsidR="7691FC3E" w:rsidRDefault="7691FC3E" w:rsidP="6D07F08A">
      <w:pPr>
        <w:rPr>
          <w:rFonts w:eastAsia="Calibri"/>
        </w:rPr>
      </w:pPr>
      <w:r>
        <w:rPr>
          <w:noProof/>
          <w:lang w:eastAsia="nb-NO"/>
        </w:rPr>
        <w:drawing>
          <wp:inline distT="0" distB="0" distL="0" distR="0" wp14:anchorId="19F95B06" wp14:editId="18DE6F23">
            <wp:extent cx="6515100" cy="1126570"/>
            <wp:effectExtent l="0" t="0" r="0" b="0"/>
            <wp:docPr id="1852815203" name="Bilde 185281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515100" cy="1126570"/>
                    </a:xfrm>
                    <a:prstGeom prst="rect">
                      <a:avLst/>
                    </a:prstGeom>
                  </pic:spPr>
                </pic:pic>
              </a:graphicData>
            </a:graphic>
          </wp:inline>
        </w:drawing>
      </w:r>
    </w:p>
    <w:p w14:paraId="021D8BEC" w14:textId="77777777" w:rsidR="00927B14" w:rsidRDefault="00927B14">
      <w:pPr>
        <w:spacing w:after="200" w:line="276" w:lineRule="auto"/>
        <w:rPr>
          <w:rFonts w:ascii="Arial" w:hAnsi="Arial" w:cs="Arial"/>
          <w:b/>
          <w:sz w:val="24"/>
        </w:rPr>
      </w:pPr>
      <w:bookmarkStart w:id="76" w:name="_Toc225662898"/>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76"/>
      <w:r>
        <w:rPr>
          <w:rFonts w:ascii="Arial" w:hAnsi="Arial" w:cs="Arial"/>
          <w:b/>
          <w:sz w:val="24"/>
        </w:rPr>
        <w:br w:type="page"/>
      </w:r>
    </w:p>
    <w:p w14:paraId="428D8E1D" w14:textId="77777777" w:rsidR="006D1DCD" w:rsidRDefault="00927B14" w:rsidP="002B606E">
      <w:pPr>
        <w:pStyle w:val="Overskrift2"/>
      </w:pPr>
      <w:bookmarkStart w:id="77" w:name="_Toc82346292"/>
      <w:r>
        <w:lastRenderedPageBreak/>
        <w:t>Ajourføring</w:t>
      </w:r>
      <w:bookmarkEnd w:id="77"/>
    </w:p>
    <w:p w14:paraId="4B91BCEA" w14:textId="50AD0CA7" w:rsidR="00927B14" w:rsidRPr="00927B14" w:rsidRDefault="00927B14" w:rsidP="34B81527">
      <w:pPr>
        <w:rPr>
          <w:rFonts w:ascii="Verdana" w:hAnsi="Verdana"/>
          <w:sz w:val="20"/>
          <w:szCs w:val="20"/>
        </w:rPr>
      </w:pPr>
      <w:r w:rsidRPr="70FFA874">
        <w:rPr>
          <w:rFonts w:ascii="Verdana" w:hAnsi="Verdana"/>
          <w:sz w:val="20"/>
          <w:szCs w:val="20"/>
        </w:rPr>
        <w:t xml:space="preserve">En første versjon av FKB-TraktorvegSti ble etablert første halvår 2014. All videre datainnsamling vil dreie seg om ajourhold av dette datagrunnlaget. Dersom man ønsker å etablere bedre nettverkstopologi vil dette være å anse som en oppgradering av datasettet og må avtales spesielt.  </w:t>
      </w:r>
    </w:p>
    <w:p w14:paraId="31092757" w14:textId="77777777" w:rsidR="00927B14" w:rsidRDefault="00927B14" w:rsidP="00927B14"/>
    <w:p w14:paraId="4736EF46" w14:textId="77777777" w:rsidR="00927B14" w:rsidRDefault="00927B14" w:rsidP="00927B14">
      <w:pPr>
        <w:keepNext/>
      </w:pPr>
      <w:r>
        <w:rPr>
          <w:noProof/>
          <w:lang w:eastAsia="nb-NO"/>
        </w:rPr>
        <w:drawing>
          <wp:inline distT="0" distB="0" distL="0" distR="0" wp14:anchorId="38669FCD" wp14:editId="540D4BA5">
            <wp:extent cx="3721678" cy="3122984"/>
            <wp:effectExtent l="0" t="0" r="0" b="1270"/>
            <wp:docPr id="2" name="Bilde 5" title="kob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3723964" cy="3124902"/>
                    </a:xfrm>
                    <a:prstGeom prst="rect">
                      <a:avLst/>
                    </a:prstGeom>
                    <a:noFill/>
                    <a:ln w="9525">
                      <a:noFill/>
                      <a:miter lim="800000"/>
                      <a:headEnd/>
                      <a:tailEnd/>
                    </a:ln>
                  </pic:spPr>
                </pic:pic>
              </a:graphicData>
            </a:graphic>
          </wp:inline>
        </w:drawing>
      </w:r>
    </w:p>
    <w:p w14:paraId="218632E3" w14:textId="2FFAC05F" w:rsidR="00927B14" w:rsidRPr="00136AA9" w:rsidRDefault="00927B14" w:rsidP="00136AA9">
      <w:pPr>
        <w:rPr>
          <w:rFonts w:eastAsia="Calibri" w:cs="Arial"/>
        </w:rPr>
      </w:pPr>
      <w:r w:rsidRPr="4D26D790">
        <w:rPr>
          <w:rFonts w:asciiTheme="minorHAnsi" w:hAnsiTheme="minorHAnsi"/>
        </w:rPr>
        <w:t xml:space="preserve">Figur </w:t>
      </w:r>
      <w:r w:rsidR="00B70369" w:rsidRPr="4D26D790">
        <w:rPr>
          <w:rFonts w:asciiTheme="minorHAnsi" w:hAnsiTheme="minorHAnsi"/>
        </w:rPr>
        <w:t>8</w:t>
      </w:r>
      <w:r w:rsidRPr="4D26D790">
        <w:rPr>
          <w:rFonts w:asciiTheme="minorHAnsi" w:hAnsiTheme="minorHAnsi"/>
        </w:rPr>
        <w:t xml:space="preserve">: </w:t>
      </w:r>
      <w:r>
        <w:tab/>
      </w:r>
      <w:r w:rsidR="4CF6DED2" w:rsidRPr="00136AA9">
        <w:rPr>
          <w:rFonts w:ascii="Calibri" w:eastAsia="Calibri" w:hAnsi="Calibri" w:cs="Calibri"/>
          <w:i/>
          <w:iCs/>
          <w:color w:val="000000" w:themeColor="text1"/>
          <w:sz w:val="20"/>
          <w:szCs w:val="20"/>
        </w:rPr>
        <w:t>Eksempel på kobling mellom FKB-Elveg og FKB-TraktorvegSti. Til venstre vises traktorveg og sti slik de tidligere ble registrert med utgangspunkt i vegkant. Til høyre vises nyere registrering der traktorveg og sti (typeveg Traktorveg og Sti i FKB-TraktorvegSti) konnekteres til senterlinje for vegen (typeveg ”Enkel Bilveg”i FKB-Elveg). En oppgradering av datagrunnlaget er fortsatt nødvendig enkelte steder før nettverkstopolopi er på plass.</w:t>
      </w:r>
    </w:p>
    <w:p w14:paraId="345AFBDE" w14:textId="77777777" w:rsidR="00927B14" w:rsidRDefault="00927B14" w:rsidP="00927B14"/>
    <w:p w14:paraId="217D3F7A" w14:textId="77777777" w:rsidR="00927B14" w:rsidRDefault="00927B14" w:rsidP="00927B14">
      <w:r w:rsidRPr="00927B14">
        <w:rPr>
          <w:rFonts w:ascii="Verdana" w:hAnsi="Verdana"/>
          <w:sz w:val="20"/>
        </w:rPr>
        <w:t xml:space="preserve">I ajourholdet vil objektene som inngår i FKB-TraktorvegSti normalt bli etablert ved hjelp av fotogrammetri (kartkonstruksjon eller digitalisering fra ortofoto). I noen tilfeller kan objektene også være etablert ved hjelp av GPS-måling. Dette er spesielt aktuelt for innmåling av stier og vegsperringer som er vanskelig å se tydelig på flybilder. </w:t>
      </w:r>
    </w:p>
    <w:p w14:paraId="5CF8FE44" w14:textId="77777777" w:rsidR="003C7AC7" w:rsidRDefault="003C7AC7" w:rsidP="00927B14"/>
    <w:p w14:paraId="573F5377" w14:textId="77777777" w:rsidR="00927B14" w:rsidRPr="00927B14" w:rsidRDefault="00927B14" w:rsidP="00E627E1">
      <w:pPr>
        <w:pStyle w:val="Overskrift3"/>
      </w:pPr>
      <w:bookmarkStart w:id="78" w:name="_Toc82346293"/>
      <w:r>
        <w:t>Fotogrammetrisk datafangst</w:t>
      </w:r>
      <w:bookmarkEnd w:id="78"/>
    </w:p>
    <w:p w14:paraId="3371D120" w14:textId="77777777" w:rsidR="00927B14" w:rsidRPr="00927B14" w:rsidRDefault="00927B14" w:rsidP="00927B14">
      <w:pPr>
        <w:rPr>
          <w:rFonts w:ascii="Verdana" w:hAnsi="Verdana"/>
          <w:sz w:val="20"/>
        </w:rPr>
      </w:pPr>
      <w:r w:rsidRPr="00927B14">
        <w:rPr>
          <w:rFonts w:ascii="Verdana" w:hAnsi="Verdana"/>
          <w:sz w:val="20"/>
        </w:rPr>
        <w:t xml:space="preserve">Fotogrammetrisk ajourhold av FKB-TraktorvegSti er en standard del av FKB-prosjekter. Ved slik datafangst sammenlignes datainnholdet i FKB-TraktorvegSti med flybilder og ny/endret geometri registreres. </w:t>
      </w:r>
    </w:p>
    <w:p w14:paraId="30708ABF" w14:textId="77777777" w:rsidR="00927B14" w:rsidRPr="00927B14" w:rsidRDefault="00927B14" w:rsidP="00927B14">
      <w:pPr>
        <w:rPr>
          <w:rFonts w:ascii="Verdana" w:hAnsi="Verdana"/>
          <w:sz w:val="20"/>
        </w:rPr>
      </w:pPr>
    </w:p>
    <w:p w14:paraId="68879E39" w14:textId="77777777" w:rsidR="00927B14" w:rsidRPr="00927B14" w:rsidRDefault="00927B14" w:rsidP="00927B14">
      <w:pPr>
        <w:rPr>
          <w:rFonts w:ascii="Verdana" w:hAnsi="Verdana"/>
          <w:sz w:val="20"/>
        </w:rPr>
      </w:pPr>
      <w:r w:rsidRPr="00927B14">
        <w:rPr>
          <w:rFonts w:ascii="Verdana" w:hAnsi="Verdana"/>
          <w:sz w:val="20"/>
        </w:rPr>
        <w:t>Følgende datainnhold egner seg for fotogrammetrisk ajourhold:</w:t>
      </w:r>
    </w:p>
    <w:p w14:paraId="35CDCC92" w14:textId="762B0D8D" w:rsidR="00927B14" w:rsidRPr="00927B14" w:rsidRDefault="00927B14" w:rsidP="4887D14B">
      <w:pPr>
        <w:pStyle w:val="Listeavsnitt"/>
        <w:numPr>
          <w:ilvl w:val="0"/>
          <w:numId w:val="35"/>
        </w:numPr>
        <w:rPr>
          <w:rFonts w:ascii="Verdana" w:hAnsi="Verdana"/>
          <w:sz w:val="20"/>
          <w:szCs w:val="20"/>
        </w:rPr>
      </w:pPr>
      <w:r w:rsidRPr="4D26D790">
        <w:rPr>
          <w:rFonts w:ascii="Verdana" w:hAnsi="Verdana"/>
          <w:sz w:val="20"/>
          <w:szCs w:val="20"/>
        </w:rPr>
        <w:t>Senterlinjegeometrien og metadata knyttet til geometrien som kvalitet og datafangstdato. Unntak fra dette er stier i skogsområder. Disse er i liten grad synlige på flybilder. All ny geometri knyttes sammen med nodepunkter og konnekteres med vegnett i FKB-</w:t>
      </w:r>
      <w:r w:rsidR="7E9F5FE5" w:rsidRPr="4D26D790">
        <w:rPr>
          <w:rFonts w:ascii="Verdana" w:hAnsi="Verdana"/>
          <w:sz w:val="20"/>
          <w:szCs w:val="20"/>
        </w:rPr>
        <w:t>Elveg</w:t>
      </w:r>
      <w:r w:rsidRPr="4D26D790">
        <w:rPr>
          <w:rFonts w:ascii="Verdana" w:hAnsi="Verdana"/>
          <w:sz w:val="20"/>
          <w:szCs w:val="20"/>
        </w:rPr>
        <w:t>/NVDB.</w:t>
      </w:r>
    </w:p>
    <w:p w14:paraId="332DCB0A" w14:textId="128CF0CB" w:rsidR="00927B14" w:rsidRPr="00927B14" w:rsidRDefault="00927B14" w:rsidP="4887D14B">
      <w:pPr>
        <w:pStyle w:val="Listeavsnitt"/>
        <w:numPr>
          <w:ilvl w:val="0"/>
          <w:numId w:val="35"/>
        </w:numPr>
        <w:rPr>
          <w:rFonts w:ascii="Verdana" w:hAnsi="Verdana"/>
          <w:sz w:val="20"/>
          <w:szCs w:val="20"/>
        </w:rPr>
      </w:pPr>
      <w:r w:rsidRPr="4D26D790">
        <w:rPr>
          <w:rFonts w:ascii="Verdana" w:hAnsi="Verdana"/>
          <w:sz w:val="20"/>
          <w:szCs w:val="20"/>
        </w:rPr>
        <w:t xml:space="preserve">Typeveg. Det bør i de fleste tilfeller være mulig å skille Typeveg-kodene Traktorveg og </w:t>
      </w:r>
      <w:r w:rsidR="150F3F99" w:rsidRPr="4D26D790">
        <w:rPr>
          <w:rFonts w:ascii="Verdana" w:hAnsi="Verdana"/>
          <w:sz w:val="20"/>
          <w:szCs w:val="20"/>
        </w:rPr>
        <w:t>Sti</w:t>
      </w:r>
      <w:r w:rsidRPr="4D26D790">
        <w:rPr>
          <w:rFonts w:ascii="Verdana" w:hAnsi="Verdana"/>
          <w:sz w:val="20"/>
          <w:szCs w:val="20"/>
        </w:rPr>
        <w:t xml:space="preserve"> fra hverandre. Det vanskeligste å klassifisere fra flybilder er skille mellom en traktorveg og en (skogs-) bilveg. Tidligere data (og ev. manus for nye data) bør legges til grunn for klassifiseringen der det er tvil.</w:t>
      </w:r>
    </w:p>
    <w:p w14:paraId="77CE5800" w14:textId="3BA1E602" w:rsidR="3CEC9AAD" w:rsidRDefault="3CEC9AAD" w:rsidP="4D26D790">
      <w:pPr>
        <w:pStyle w:val="Listeavsnitt"/>
        <w:numPr>
          <w:ilvl w:val="0"/>
          <w:numId w:val="35"/>
        </w:numPr>
        <w:rPr>
          <w:rFonts w:asciiTheme="minorHAnsi" w:eastAsiaTheme="minorEastAsia" w:hAnsiTheme="minorHAnsi"/>
          <w:sz w:val="20"/>
          <w:szCs w:val="20"/>
        </w:rPr>
      </w:pPr>
      <w:r w:rsidRPr="4D26D790">
        <w:rPr>
          <w:rFonts w:ascii="Verdana" w:hAnsi="Verdana"/>
          <w:sz w:val="20"/>
          <w:szCs w:val="20"/>
        </w:rPr>
        <w:t xml:space="preserve">Konnekteringlenke: </w:t>
      </w:r>
      <w:r w:rsidR="5244283A" w:rsidRPr="4D26D790">
        <w:rPr>
          <w:rFonts w:ascii="Verdana" w:hAnsi="Verdana"/>
          <w:sz w:val="20"/>
          <w:szCs w:val="20"/>
        </w:rPr>
        <w:t xml:space="preserve">Konnekteringslenker skal registreres. </w:t>
      </w:r>
      <w:r w:rsidRPr="4D26D790">
        <w:rPr>
          <w:rFonts w:ascii="Verdana" w:hAnsi="Verdana"/>
          <w:sz w:val="20"/>
          <w:szCs w:val="20"/>
        </w:rPr>
        <w:t>Geometri som naturlig og logisk bør knyttes sammen for</w:t>
      </w:r>
      <w:r w:rsidR="13DE63BA" w:rsidRPr="4D26D790">
        <w:rPr>
          <w:rFonts w:ascii="Verdana" w:hAnsi="Verdana"/>
          <w:sz w:val="20"/>
          <w:szCs w:val="20"/>
        </w:rPr>
        <w:t xml:space="preserve"> </w:t>
      </w:r>
      <w:r w:rsidR="41F78E8C" w:rsidRPr="4D26D790">
        <w:rPr>
          <w:rFonts w:ascii="Verdana" w:hAnsi="Verdana"/>
          <w:sz w:val="20"/>
          <w:szCs w:val="20"/>
        </w:rPr>
        <w:t xml:space="preserve">å bilde </w:t>
      </w:r>
      <w:r w:rsidR="13DE63BA" w:rsidRPr="4D26D790">
        <w:rPr>
          <w:rFonts w:ascii="Verdana" w:hAnsi="Verdana"/>
          <w:sz w:val="20"/>
          <w:szCs w:val="20"/>
        </w:rPr>
        <w:t>nettverk</w:t>
      </w:r>
      <w:r w:rsidR="3B6349B7" w:rsidRPr="4D26D790">
        <w:rPr>
          <w:rFonts w:ascii="Verdana" w:hAnsi="Verdana"/>
          <w:sz w:val="20"/>
          <w:szCs w:val="20"/>
        </w:rPr>
        <w:t xml:space="preserve"> kan gis egenskapen konnekteringslenke</w:t>
      </w:r>
      <w:r w:rsidRPr="4D26D790">
        <w:rPr>
          <w:rFonts w:ascii="Verdana" w:hAnsi="Verdana"/>
          <w:sz w:val="20"/>
          <w:szCs w:val="20"/>
        </w:rPr>
        <w:t>.</w:t>
      </w:r>
      <w:r w:rsidR="548DCCF8" w:rsidRPr="4D26D790">
        <w:rPr>
          <w:rFonts w:ascii="Verdana" w:hAnsi="Verdana"/>
          <w:sz w:val="20"/>
          <w:szCs w:val="20"/>
        </w:rPr>
        <w:t xml:space="preserve"> Konnekteringslenker internt i datasettet kan registreres men viktigst er k</w:t>
      </w:r>
      <w:r w:rsidR="63F2855E" w:rsidRPr="4D26D790">
        <w:rPr>
          <w:rFonts w:ascii="Verdana" w:hAnsi="Verdana"/>
          <w:sz w:val="20"/>
          <w:szCs w:val="20"/>
        </w:rPr>
        <w:t>nyttingen</w:t>
      </w:r>
      <w:r w:rsidR="548DCCF8" w:rsidRPr="4D26D790">
        <w:rPr>
          <w:rFonts w:ascii="Verdana" w:hAnsi="Verdana"/>
          <w:sz w:val="20"/>
          <w:szCs w:val="20"/>
        </w:rPr>
        <w:t xml:space="preserve"> mot FKB-Elveg.</w:t>
      </w:r>
    </w:p>
    <w:p w14:paraId="7ED31BD7" w14:textId="77777777" w:rsidR="00927B14" w:rsidRPr="00927B14" w:rsidRDefault="00927B14" w:rsidP="4887D14B">
      <w:pPr>
        <w:pStyle w:val="Listeavsnitt"/>
        <w:numPr>
          <w:ilvl w:val="0"/>
          <w:numId w:val="35"/>
        </w:numPr>
        <w:rPr>
          <w:rFonts w:ascii="Verdana" w:hAnsi="Verdana"/>
          <w:sz w:val="20"/>
          <w:szCs w:val="20"/>
        </w:rPr>
      </w:pPr>
      <w:r w:rsidRPr="4D26D790">
        <w:rPr>
          <w:rFonts w:ascii="Verdana" w:hAnsi="Verdana"/>
          <w:sz w:val="20"/>
          <w:szCs w:val="20"/>
        </w:rPr>
        <w:t xml:space="preserve">Belysning. Veglenker med belysning bør være kurant å se i flybilder. </w:t>
      </w:r>
    </w:p>
    <w:p w14:paraId="03E005D0" w14:textId="77777777" w:rsidR="00927B14" w:rsidRPr="00927B14" w:rsidRDefault="00927B14" w:rsidP="4887D14B">
      <w:pPr>
        <w:pStyle w:val="Listeavsnitt"/>
        <w:numPr>
          <w:ilvl w:val="0"/>
          <w:numId w:val="35"/>
        </w:numPr>
        <w:rPr>
          <w:rFonts w:ascii="Verdana" w:hAnsi="Verdana"/>
          <w:sz w:val="20"/>
          <w:szCs w:val="20"/>
        </w:rPr>
      </w:pPr>
      <w:r w:rsidRPr="4D26D790">
        <w:rPr>
          <w:rFonts w:ascii="Verdana" w:hAnsi="Verdana"/>
          <w:sz w:val="20"/>
          <w:szCs w:val="20"/>
        </w:rPr>
        <w:t xml:space="preserve">Medium. Veglenker som ikke går på terrenget bør være kurant å se i flybilder. </w:t>
      </w:r>
    </w:p>
    <w:p w14:paraId="444BB608" w14:textId="77777777" w:rsidR="00927B14" w:rsidRPr="00927B14" w:rsidRDefault="00927B14" w:rsidP="00927B14">
      <w:pPr>
        <w:rPr>
          <w:rFonts w:ascii="Verdana" w:hAnsi="Verdana"/>
          <w:sz w:val="20"/>
        </w:rPr>
      </w:pPr>
    </w:p>
    <w:p w14:paraId="279336F6" w14:textId="77777777" w:rsidR="00907327" w:rsidRDefault="00907327">
      <w:pPr>
        <w:spacing w:after="200" w:line="276" w:lineRule="auto"/>
        <w:rPr>
          <w:rFonts w:ascii="Verdana" w:hAnsi="Verdana"/>
          <w:sz w:val="20"/>
        </w:rPr>
      </w:pPr>
      <w:r>
        <w:rPr>
          <w:rFonts w:ascii="Verdana" w:hAnsi="Verdana"/>
          <w:sz w:val="20"/>
        </w:rPr>
        <w:br w:type="page"/>
      </w:r>
    </w:p>
    <w:p w14:paraId="55B03DFA" w14:textId="77777777" w:rsidR="00927B14" w:rsidRPr="00927B14" w:rsidRDefault="00927B14" w:rsidP="00927B14">
      <w:pPr>
        <w:rPr>
          <w:rFonts w:ascii="Verdana" w:hAnsi="Verdana"/>
          <w:sz w:val="20"/>
        </w:rPr>
      </w:pPr>
      <w:r w:rsidRPr="00927B14">
        <w:rPr>
          <w:rFonts w:ascii="Verdana" w:hAnsi="Verdana"/>
          <w:sz w:val="20"/>
        </w:rPr>
        <w:lastRenderedPageBreak/>
        <w:t xml:space="preserve">Følgende datainnhold er </w:t>
      </w:r>
      <w:r w:rsidRPr="00927B14">
        <w:rPr>
          <w:rFonts w:ascii="Verdana" w:hAnsi="Verdana"/>
          <w:sz w:val="20"/>
          <w:u w:val="single"/>
        </w:rPr>
        <w:t>ikke</w:t>
      </w:r>
      <w:r w:rsidRPr="00927B14">
        <w:rPr>
          <w:rFonts w:ascii="Verdana" w:hAnsi="Verdana"/>
          <w:sz w:val="20"/>
        </w:rPr>
        <w:t xml:space="preserve"> egnet for fotogrammetrisk ajourhold:</w:t>
      </w:r>
    </w:p>
    <w:p w14:paraId="65468C04" w14:textId="77777777" w:rsidR="00927B14" w:rsidRPr="00927B14" w:rsidRDefault="00927B14" w:rsidP="4887D14B">
      <w:pPr>
        <w:pStyle w:val="Listeavsnitt"/>
        <w:numPr>
          <w:ilvl w:val="0"/>
          <w:numId w:val="36"/>
        </w:numPr>
        <w:rPr>
          <w:rFonts w:ascii="Verdana" w:hAnsi="Verdana"/>
          <w:sz w:val="20"/>
          <w:szCs w:val="20"/>
        </w:rPr>
      </w:pPr>
      <w:r w:rsidRPr="4D26D790">
        <w:rPr>
          <w:rFonts w:ascii="Verdana" w:hAnsi="Verdana"/>
          <w:sz w:val="20"/>
          <w:szCs w:val="20"/>
        </w:rPr>
        <w:t xml:space="preserve">Vegsperring konstrueres ikke fotogrammetrisk i FKB-TraktorvegSti. Vegsperring (med kurvegeometri) inngår imidlertid i fotogrammetrisk konstruksjon av FKB-Veg. </w:t>
      </w:r>
    </w:p>
    <w:p w14:paraId="7D762EC6" w14:textId="77777777" w:rsidR="00927B14" w:rsidRPr="00927B14" w:rsidRDefault="00927B14" w:rsidP="4887D14B">
      <w:pPr>
        <w:pStyle w:val="Listeavsnitt"/>
        <w:numPr>
          <w:ilvl w:val="0"/>
          <w:numId w:val="36"/>
        </w:numPr>
        <w:rPr>
          <w:rFonts w:ascii="Verdana" w:hAnsi="Verdana"/>
          <w:sz w:val="20"/>
          <w:szCs w:val="20"/>
        </w:rPr>
      </w:pPr>
      <w:r w:rsidRPr="4D26D790">
        <w:rPr>
          <w:rFonts w:ascii="Verdana" w:hAnsi="Verdana"/>
          <w:sz w:val="20"/>
          <w:szCs w:val="20"/>
        </w:rPr>
        <w:t>Barmarksløype: Hva som er barmarksløyper bestemmes administrativt (Fylkesmannen i Finnmark).</w:t>
      </w:r>
    </w:p>
    <w:p w14:paraId="39ED6594" w14:textId="77777777" w:rsidR="00927B14" w:rsidRPr="00927B14" w:rsidRDefault="00927B14" w:rsidP="4887D14B">
      <w:pPr>
        <w:pStyle w:val="Listeavsnitt"/>
        <w:numPr>
          <w:ilvl w:val="0"/>
          <w:numId w:val="36"/>
        </w:numPr>
        <w:rPr>
          <w:rFonts w:ascii="Verdana" w:hAnsi="Verdana"/>
          <w:sz w:val="20"/>
          <w:szCs w:val="20"/>
        </w:rPr>
      </w:pPr>
      <w:r w:rsidRPr="4D26D790">
        <w:rPr>
          <w:rFonts w:ascii="Verdana" w:hAnsi="Verdana"/>
          <w:sz w:val="20"/>
          <w:szCs w:val="20"/>
        </w:rPr>
        <w:t>Rutemerking: Egenskapen holdes oppdatert ved at dataene sammenlignes med data for friluftsruter (se eget punkt under).</w:t>
      </w:r>
    </w:p>
    <w:p w14:paraId="635EBE26" w14:textId="5306D616" w:rsidR="00927B14" w:rsidRPr="00927B14" w:rsidRDefault="00927B14" w:rsidP="4887D14B">
      <w:pPr>
        <w:pStyle w:val="Listeavsnitt"/>
        <w:numPr>
          <w:ilvl w:val="0"/>
          <w:numId w:val="36"/>
        </w:numPr>
        <w:rPr>
          <w:rFonts w:ascii="Verdana" w:hAnsi="Verdana"/>
          <w:sz w:val="20"/>
          <w:szCs w:val="20"/>
        </w:rPr>
      </w:pPr>
      <w:r w:rsidRPr="4D26D790">
        <w:rPr>
          <w:rFonts w:ascii="Verdana" w:hAnsi="Verdana"/>
          <w:sz w:val="20"/>
          <w:szCs w:val="20"/>
        </w:rPr>
        <w:t>Veg</w:t>
      </w:r>
      <w:r w:rsidR="684CF42D" w:rsidRPr="4D26D790">
        <w:rPr>
          <w:rFonts w:ascii="Verdana" w:hAnsi="Verdana"/>
          <w:sz w:val="20"/>
          <w:szCs w:val="20"/>
        </w:rPr>
        <w:t>systemreferanse</w:t>
      </w:r>
      <w:r w:rsidRPr="4D26D790">
        <w:rPr>
          <w:rFonts w:ascii="Verdana" w:hAnsi="Verdana"/>
          <w:sz w:val="20"/>
          <w:szCs w:val="20"/>
        </w:rPr>
        <w:t xml:space="preserve"> og Landbruksvegklasse: Veg</w:t>
      </w:r>
      <w:r w:rsidR="102CABBA" w:rsidRPr="4D26D790">
        <w:rPr>
          <w:rFonts w:ascii="Verdana" w:hAnsi="Verdana"/>
          <w:sz w:val="20"/>
          <w:szCs w:val="20"/>
        </w:rPr>
        <w:t>systemreferanse</w:t>
      </w:r>
      <w:r w:rsidRPr="4D26D790">
        <w:rPr>
          <w:rFonts w:ascii="Verdana" w:hAnsi="Verdana"/>
          <w:sz w:val="20"/>
          <w:szCs w:val="20"/>
        </w:rPr>
        <w:t xml:space="preserve"> angis administrativt av kommunene som en koblingsnøkkel mot vegregisteret til landbruksforvaltninga. Landbruksvegklasse skal være i tråd med tilsvarende egenskap i dette vegregisteret.  </w:t>
      </w:r>
    </w:p>
    <w:p w14:paraId="44B19A69" w14:textId="77777777" w:rsidR="00927B14" w:rsidRPr="00927B14" w:rsidRDefault="00927B14" w:rsidP="4887D14B">
      <w:pPr>
        <w:pStyle w:val="Listeavsnitt"/>
        <w:numPr>
          <w:ilvl w:val="0"/>
          <w:numId w:val="36"/>
        </w:numPr>
        <w:rPr>
          <w:rFonts w:ascii="Verdana" w:hAnsi="Verdana"/>
          <w:sz w:val="20"/>
          <w:szCs w:val="20"/>
        </w:rPr>
      </w:pPr>
      <w:r w:rsidRPr="4D26D790">
        <w:rPr>
          <w:rFonts w:ascii="Verdana" w:hAnsi="Verdana"/>
          <w:sz w:val="20"/>
          <w:szCs w:val="20"/>
        </w:rPr>
        <w:t>Veglenkeadresse: Angis administrativt av kommunene.</w:t>
      </w:r>
    </w:p>
    <w:p w14:paraId="6C7D897B" w14:textId="77777777" w:rsidR="00927B14" w:rsidRPr="00927B14" w:rsidRDefault="00927B14" w:rsidP="00927B14">
      <w:pPr>
        <w:rPr>
          <w:rFonts w:ascii="Verdana" w:hAnsi="Verdana"/>
          <w:sz w:val="20"/>
        </w:rPr>
      </w:pPr>
      <w:r w:rsidRPr="00927B14">
        <w:rPr>
          <w:rFonts w:ascii="Verdana" w:hAnsi="Verdana"/>
          <w:sz w:val="20"/>
        </w:rPr>
        <w:t>Dersom noen av disse objektene/egenskapene skal registreres fotogrammetrisk må det benyttes manus og avtales spesielt.</w:t>
      </w:r>
    </w:p>
    <w:p w14:paraId="27101DA2" w14:textId="77777777" w:rsidR="00927B14" w:rsidRPr="00927B14" w:rsidRDefault="00927B14" w:rsidP="00927B14">
      <w:pPr>
        <w:ind w:left="360"/>
        <w:rPr>
          <w:rFonts w:ascii="Verdana" w:hAnsi="Verdana"/>
          <w:sz w:val="20"/>
        </w:rPr>
      </w:pPr>
    </w:p>
    <w:p w14:paraId="304DA3B3" w14:textId="77777777" w:rsidR="00927B14" w:rsidRPr="00927B14" w:rsidRDefault="00927B14" w:rsidP="00927B14">
      <w:pPr>
        <w:rPr>
          <w:rFonts w:ascii="Verdana" w:hAnsi="Verdana"/>
          <w:sz w:val="20"/>
        </w:rPr>
      </w:pPr>
    </w:p>
    <w:p w14:paraId="2D8DC752" w14:textId="50E61A67" w:rsidR="00927B14" w:rsidRPr="00927B14" w:rsidRDefault="00927B14" w:rsidP="00E627E1">
      <w:pPr>
        <w:pStyle w:val="Overskrift3"/>
      </w:pPr>
      <w:bookmarkStart w:id="79" w:name="_Toc82346294"/>
      <w:commentRangeStart w:id="80"/>
      <w:commentRangeStart w:id="81"/>
      <w:r>
        <w:t xml:space="preserve">Ajourføring gjennom Nasjonal database </w:t>
      </w:r>
      <w:bookmarkEnd w:id="79"/>
      <w:r w:rsidR="002F53EC">
        <w:t>Turruter</w:t>
      </w:r>
      <w:r>
        <w:t xml:space="preserve"> </w:t>
      </w:r>
      <w:commentRangeEnd w:id="80"/>
      <w:r>
        <w:commentReference w:id="80"/>
      </w:r>
      <w:commentRangeEnd w:id="81"/>
      <w:r>
        <w:commentReference w:id="81"/>
      </w:r>
    </w:p>
    <w:p w14:paraId="33245E98" w14:textId="1D0C3A88" w:rsidR="00927B14" w:rsidRPr="00F966BE" w:rsidRDefault="00927B14" w:rsidP="00927B14">
      <w:pPr>
        <w:rPr>
          <w:rFonts w:ascii="Verdana" w:hAnsi="Verdana"/>
          <w:color w:val="1F497D"/>
          <w:sz w:val="20"/>
        </w:rPr>
      </w:pPr>
      <w:r w:rsidRPr="00927B14">
        <w:rPr>
          <w:rFonts w:ascii="Verdana" w:hAnsi="Verdana"/>
          <w:sz w:val="20"/>
        </w:rPr>
        <w:t xml:space="preserve">Fra 2014 </w:t>
      </w:r>
      <w:r w:rsidR="00F966BE">
        <w:rPr>
          <w:rFonts w:ascii="Verdana" w:hAnsi="Verdana"/>
          <w:sz w:val="20"/>
        </w:rPr>
        <w:t>er det satt igang</w:t>
      </w:r>
      <w:r w:rsidRPr="00927B14">
        <w:rPr>
          <w:rFonts w:ascii="Verdana" w:hAnsi="Verdana"/>
          <w:sz w:val="20"/>
        </w:rPr>
        <w:t xml:space="preserve"> forvaltning av </w:t>
      </w:r>
      <w:r w:rsidR="002F53EC">
        <w:rPr>
          <w:rFonts w:ascii="Verdana" w:hAnsi="Verdana"/>
          <w:sz w:val="20"/>
        </w:rPr>
        <w:t>turruter i Turrutebasen (</w:t>
      </w:r>
      <w:r w:rsidRPr="00927B14">
        <w:rPr>
          <w:rFonts w:ascii="Verdana" w:hAnsi="Verdana"/>
          <w:sz w:val="20"/>
        </w:rPr>
        <w:t xml:space="preserve">Nasjonal database for </w:t>
      </w:r>
      <w:r w:rsidR="002F53EC">
        <w:rPr>
          <w:rFonts w:ascii="Verdana" w:hAnsi="Verdana"/>
          <w:sz w:val="20"/>
        </w:rPr>
        <w:t>turruter)</w:t>
      </w:r>
      <w:r w:rsidR="00F966BE">
        <w:rPr>
          <w:rFonts w:ascii="Verdana" w:hAnsi="Verdana"/>
          <w:sz w:val="20"/>
        </w:rPr>
        <w:t xml:space="preserve">. </w:t>
      </w:r>
      <w:r w:rsidRPr="00927B14">
        <w:rPr>
          <w:rFonts w:ascii="Verdana" w:hAnsi="Verdana"/>
          <w:sz w:val="20"/>
        </w:rPr>
        <w:t xml:space="preserve">Gjennom dette </w:t>
      </w:r>
      <w:r w:rsidR="00F966BE">
        <w:rPr>
          <w:rFonts w:ascii="Verdana" w:hAnsi="Verdana"/>
          <w:sz w:val="20"/>
        </w:rPr>
        <w:t>får</w:t>
      </w:r>
      <w:r w:rsidRPr="00927B14">
        <w:rPr>
          <w:rFonts w:ascii="Verdana" w:hAnsi="Verdana"/>
          <w:sz w:val="20"/>
        </w:rPr>
        <w:t xml:space="preserve"> Kartverket inn data fra friluftorganisasjoner, kommuner og privatpersoner som er ute i terrenget og kartlegger friluftsruter med GPS/GNSS. </w:t>
      </w:r>
    </w:p>
    <w:p w14:paraId="154DC3D7" w14:textId="77777777" w:rsidR="00927B14" w:rsidRDefault="008F2F01" w:rsidP="00927B14">
      <w:pPr>
        <w:rPr>
          <w:rFonts w:ascii="Verdana" w:hAnsi="Verdana"/>
          <w:color w:val="1F497D"/>
          <w:sz w:val="20"/>
        </w:rPr>
      </w:pPr>
      <w:hyperlink r:id="rId40" w:history="1">
        <w:r w:rsidR="00F966BE" w:rsidRPr="00125D2A">
          <w:rPr>
            <w:rStyle w:val="Hyperkobling"/>
            <w:rFonts w:ascii="Verdana" w:hAnsi="Verdana"/>
            <w:sz w:val="20"/>
          </w:rPr>
          <w:t>https://register.geonorge.no/register/versjoner/produktspesifikasjoner/kartverket/tur-og-friluftsruter</w:t>
        </w:r>
      </w:hyperlink>
      <w:r w:rsidR="00F966BE" w:rsidRPr="00927B14">
        <w:rPr>
          <w:rFonts w:ascii="Verdana" w:hAnsi="Verdana"/>
          <w:color w:val="1F497D"/>
          <w:sz w:val="20"/>
        </w:rPr>
        <w:t>.</w:t>
      </w:r>
    </w:p>
    <w:p w14:paraId="635EC1AE" w14:textId="77777777" w:rsidR="00F966BE" w:rsidRPr="00927B14" w:rsidRDefault="00F966BE" w:rsidP="00927B14">
      <w:pPr>
        <w:rPr>
          <w:rFonts w:ascii="Verdana" w:hAnsi="Verdana"/>
          <w:sz w:val="20"/>
        </w:rPr>
      </w:pPr>
    </w:p>
    <w:p w14:paraId="4539215A" w14:textId="3E7C6AD4" w:rsidR="00927B14" w:rsidRPr="00927B14" w:rsidRDefault="00927B14" w:rsidP="00927B14">
      <w:pPr>
        <w:rPr>
          <w:rFonts w:ascii="Verdana" w:hAnsi="Verdana"/>
          <w:sz w:val="20"/>
        </w:rPr>
      </w:pPr>
      <w:r w:rsidRPr="00927B14">
        <w:rPr>
          <w:rFonts w:ascii="Verdana" w:hAnsi="Verdana"/>
          <w:sz w:val="20"/>
        </w:rPr>
        <w:t xml:space="preserve">Rutene som kartlegges gjennom dette opplegget vil i stor grad følge de samme stiene/gangvegene/traktorvegene som forvaltes i FKB-TraktorvegSti. </w:t>
      </w:r>
      <w:r w:rsidR="002F53EC">
        <w:rPr>
          <w:rFonts w:ascii="Verdana" w:hAnsi="Verdana"/>
          <w:sz w:val="20"/>
        </w:rPr>
        <w:t>Turrutene</w:t>
      </w:r>
      <w:r w:rsidR="002F53EC" w:rsidRPr="00927B14">
        <w:rPr>
          <w:rFonts w:ascii="Verdana" w:hAnsi="Verdana"/>
          <w:sz w:val="20"/>
        </w:rPr>
        <w:t xml:space="preserve"> </w:t>
      </w:r>
      <w:r w:rsidR="002F53EC">
        <w:rPr>
          <w:rFonts w:ascii="Verdana" w:hAnsi="Verdana"/>
          <w:sz w:val="20"/>
        </w:rPr>
        <w:t>er</w:t>
      </w:r>
      <w:r w:rsidRPr="00927B14">
        <w:rPr>
          <w:rFonts w:ascii="Verdana" w:hAnsi="Verdana"/>
          <w:sz w:val="20"/>
        </w:rPr>
        <w:t xml:space="preserve"> en viktig datakilde, særlig for stier som ikke er lette å se i flybilder. Kartverket vil jobbe for å etablere gode rutiner for et slikt ajourhold.</w:t>
      </w:r>
    </w:p>
    <w:p w14:paraId="3BC15E2D" w14:textId="77777777" w:rsidR="00927B14" w:rsidRPr="00927B14" w:rsidRDefault="00927B14" w:rsidP="00927B14">
      <w:pPr>
        <w:rPr>
          <w:rFonts w:ascii="Verdana" w:hAnsi="Verdana"/>
          <w:sz w:val="20"/>
        </w:rPr>
      </w:pPr>
    </w:p>
    <w:p w14:paraId="0446AE15" w14:textId="77777777" w:rsidR="00927B14" w:rsidRPr="00927B14" w:rsidRDefault="00927B14" w:rsidP="00E627E1">
      <w:pPr>
        <w:pStyle w:val="Overskrift3"/>
      </w:pPr>
      <w:bookmarkStart w:id="82" w:name="_Toc82346295"/>
      <w:r w:rsidRPr="00927B14">
        <w:t>Administrativ datafangst</w:t>
      </w:r>
      <w:bookmarkEnd w:id="82"/>
    </w:p>
    <w:p w14:paraId="269104EB" w14:textId="77777777" w:rsidR="00927B14" w:rsidRPr="00927B14" w:rsidRDefault="00927B14" w:rsidP="00927B14">
      <w:pPr>
        <w:pStyle w:val="anormal"/>
        <w:rPr>
          <w:rFonts w:ascii="Verdana" w:hAnsi="Verdana"/>
        </w:rPr>
      </w:pPr>
      <w:r w:rsidRPr="00927B14">
        <w:rPr>
          <w:rFonts w:ascii="Verdana" w:hAnsi="Verdana"/>
        </w:rPr>
        <w:t>Alle objekttyper innenfor datasettet FKB-TraktorvegSti skal ajourføres kontinuerlig dersom de kan fanges opp gjennom saksbehandling og/eller i det daglige forvaltningsarbeidet.</w:t>
      </w:r>
    </w:p>
    <w:p w14:paraId="24766212" w14:textId="77777777" w:rsidR="00927B14" w:rsidRPr="00927B14" w:rsidRDefault="00927B14" w:rsidP="00927B14">
      <w:pPr>
        <w:pStyle w:val="anormal"/>
        <w:rPr>
          <w:rFonts w:ascii="Verdana" w:hAnsi="Verdana"/>
        </w:rPr>
      </w:pPr>
    </w:p>
    <w:p w14:paraId="6C9D16F1" w14:textId="75EFCD39" w:rsidR="00927B14" w:rsidRPr="00927B14" w:rsidRDefault="00927B14" w:rsidP="00927B14">
      <w:pPr>
        <w:pStyle w:val="anormal"/>
        <w:rPr>
          <w:rFonts w:ascii="Verdana" w:hAnsi="Verdana"/>
        </w:rPr>
      </w:pPr>
      <w:r w:rsidRPr="50BDD047">
        <w:rPr>
          <w:rFonts w:ascii="Verdana" w:hAnsi="Verdana"/>
        </w:rPr>
        <w:t>Dette gjelder spesielt for traktorveger og egenskaper/vegsperringer knyttet til disse som en del av landbruksforvaltningen. Det kontinuerlige vedlikeholdet av FKB-TraktorvegSti må knyttes nært til vedlikehold av FKB-</w:t>
      </w:r>
      <w:r w:rsidR="479F66C6" w:rsidRPr="50BDD047">
        <w:rPr>
          <w:rFonts w:ascii="Verdana" w:hAnsi="Verdana"/>
        </w:rPr>
        <w:t>Elveg</w:t>
      </w:r>
      <w:r w:rsidRPr="50BDD047">
        <w:rPr>
          <w:rFonts w:ascii="Verdana" w:hAnsi="Verdana"/>
        </w:rPr>
        <w:t xml:space="preserve"> og FKB-Veg slik at det blir samsvar mellom datasettene.</w:t>
      </w:r>
    </w:p>
    <w:p w14:paraId="6186038D" w14:textId="77777777" w:rsidR="00927B14" w:rsidRPr="00927B14" w:rsidRDefault="00927B14" w:rsidP="00927B14">
      <w:pPr>
        <w:pStyle w:val="anormal"/>
        <w:rPr>
          <w:rFonts w:ascii="Verdana" w:hAnsi="Verdana"/>
        </w:rPr>
      </w:pPr>
    </w:p>
    <w:p w14:paraId="6D43168E" w14:textId="77777777" w:rsidR="00927B14" w:rsidRPr="00927B14" w:rsidRDefault="00927B14" w:rsidP="00927B14">
      <w:pPr>
        <w:rPr>
          <w:rFonts w:ascii="Verdana" w:hAnsi="Verdana"/>
          <w:sz w:val="20"/>
        </w:rPr>
      </w:pPr>
      <w:r w:rsidRPr="00927B14">
        <w:rPr>
          <w:rFonts w:ascii="Verdana" w:hAnsi="Verdana"/>
          <w:sz w:val="20"/>
        </w:rPr>
        <w:t xml:space="preserve">Når det gjelder klassifisering av Typeveg er kommunen den etaten som har det helhetlige ansvaret for vegforvaltningen i sitt område og som kjenner området best gjennom lokalkunnskap. Spesifikasjonen definerer og gir retningslinjer for de ulike typene veglenker. Kommunen utøver skjønn basert på disse retningslinjene og bestemmer hvilken vegtype veglenka har. </w:t>
      </w:r>
    </w:p>
    <w:p w14:paraId="41C539BA" w14:textId="77777777" w:rsidR="00927B14" w:rsidRDefault="00927B14" w:rsidP="00927B14">
      <w:pPr>
        <w:rPr>
          <w:rFonts w:ascii="Verdana" w:hAnsi="Verdana"/>
          <w:sz w:val="20"/>
        </w:rPr>
      </w:pPr>
    </w:p>
    <w:p w14:paraId="46445D07" w14:textId="77777777" w:rsidR="00B85A7C" w:rsidRDefault="00B85A7C" w:rsidP="00B85A7C">
      <w:pPr>
        <w:rPr>
          <w:rFonts w:ascii="Verdana" w:hAnsi="Verdana"/>
          <w:sz w:val="20"/>
          <w:szCs w:val="20"/>
        </w:rPr>
      </w:pPr>
    </w:p>
    <w:p w14:paraId="47B1A1D2" w14:textId="77777777" w:rsidR="0046169C" w:rsidRPr="002B5717" w:rsidRDefault="0046169C" w:rsidP="00927B14">
      <w:pPr>
        <w:rPr>
          <w:rFonts w:ascii="Verdana" w:hAnsi="Verdana"/>
          <w:color w:val="FF0000"/>
          <w:sz w:val="20"/>
          <w:szCs w:val="20"/>
        </w:rPr>
      </w:pPr>
    </w:p>
    <w:sectPr w:rsidR="0046169C" w:rsidRPr="002B5717" w:rsidSect="00E07876">
      <w:headerReference w:type="default" r:id="rId41"/>
      <w:footerReference w:type="default" r:id="rId42"/>
      <w:pgSz w:w="11906" w:h="16838" w:code="9"/>
      <w:pgMar w:top="993" w:right="851" w:bottom="993" w:left="851" w:header="397" w:footer="340" w:gutter="0"/>
      <w:paperSrc w:first="15" w:other="15"/>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4" w:author="Maria Oldeman Lund" w:date="2021-09-13T09:01:00Z" w:initials="MOL">
    <w:p w14:paraId="55B892CD" w14:textId="2EC27FF0" w:rsidR="00D8784D" w:rsidRDefault="00D8784D">
      <w:pPr>
        <w:pStyle w:val="Merknadstekst"/>
      </w:pPr>
      <w:r>
        <w:rPr>
          <w:rStyle w:val="Merknadsreferanse"/>
        </w:rPr>
        <w:annotationRef/>
      </w:r>
      <w:r>
        <w:t xml:space="preserve">Turruter </w:t>
      </w:r>
      <w:r>
        <w:rPr>
          <w:rFonts w:ascii="Wingdings" w:eastAsia="Wingdings" w:hAnsi="Wingdings" w:cs="Wingdings"/>
        </w:rPr>
        <w:t></w:t>
      </w:r>
      <w:r>
        <w:t xml:space="preserve"> Nasjonal database for Turruter</w:t>
      </w:r>
    </w:p>
  </w:comment>
  <w:comment w:id="55" w:author="Mika Sundin" w:date="2021-09-13T09:35:00Z" w:initials="MS">
    <w:p w14:paraId="6BDE91F4" w14:textId="2B2F6A79" w:rsidR="00D8784D" w:rsidRDefault="00D8784D">
      <w:r>
        <w:t>Tas med i kap. 195.1!</w:t>
      </w:r>
      <w:r>
        <w:annotationRef/>
      </w:r>
    </w:p>
  </w:comment>
  <w:comment w:id="80" w:author="Maria Oldeman Lund" w:date="2021-09-13T09:11:00Z" w:initials="MOL">
    <w:p w14:paraId="60EB4BA6" w14:textId="7968A9BB" w:rsidR="00D8784D" w:rsidRDefault="00D8784D">
      <w:pPr>
        <w:pStyle w:val="Merknadstekst"/>
      </w:pPr>
      <w:r>
        <w:rPr>
          <w:rStyle w:val="Merknadsreferanse"/>
        </w:rPr>
        <w:annotationRef/>
      </w:r>
      <w:r>
        <w:t xml:space="preserve">Jeg jobber litt med et forslag til ny tekst i dette avsnittet. </w:t>
      </w:r>
    </w:p>
  </w:comment>
  <w:comment w:id="81" w:author="Mika Sundin" w:date="2021-09-13T09:38:00Z" w:initials="MS">
    <w:p w14:paraId="01418203" w14:textId="7AD04782" w:rsidR="00D8784D" w:rsidRDefault="00D8784D">
      <w:r>
        <w:t>Helt topp!</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B892CD" w15:done="0"/>
  <w15:commentEx w15:paraId="6BDE91F4" w15:paraIdParent="55B892CD" w15:done="0"/>
  <w15:commentEx w15:paraId="60EB4BA6" w15:done="0"/>
  <w15:commentEx w15:paraId="01418203" w15:paraIdParent="60EB4BA6"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EDBBBB4" w16cex:dateUtc="2021-09-01T08:06:00Z"/>
  <w16cex:commentExtensible w16cex:durableId="0FBC2F2E" w16cex:dateUtc="2021-09-03T12:52:00Z"/>
  <w16cex:commentExtensible w16cex:durableId="6DBC3167" w16cex:dateUtc="2021-09-01T10:14:00Z"/>
  <w16cex:commentExtensible w16cex:durableId="620D786C" w16cex:dateUtc="2021-09-03T06:54:00Z"/>
  <w16cex:commentExtensible w16cex:durableId="7F8A53B1" w16cex:dateUtc="2021-09-03T06:55:00Z"/>
  <w16cex:commentExtensible w16cex:durableId="71CFC34B" w16cex:dateUtc="2021-09-03T06:58:00Z"/>
  <w16cex:commentExtensible w16cex:durableId="3D2C0EC0" w16cex:dateUtc="2021-09-03T12:58:00Z"/>
  <w16cex:commentExtensible w16cex:durableId="33AB87D0" w16cex:dateUtc="2021-09-03T12:59:00Z"/>
  <w16cex:commentExtensible w16cex:durableId="763BE0A8" w16cex:dateUtc="2021-09-03T13:00:00Z"/>
  <w16cex:commentExtensible w16cex:durableId="7817DE86" w16cex:dateUtc="2021-09-03T13:01:00Z"/>
  <w16cex:commentExtensible w16cex:durableId="17216555" w16cex:dateUtc="2021-09-07T14:47:00Z"/>
  <w16cex:commentExtensible w16cex:durableId="6836937F" w16cex:dateUtc="2021-09-13T07:19:02.397Z"/>
  <w16cex:commentExtensible w16cex:durableId="08A07CF2" w16cex:dateUtc="2021-09-13T07:30:19.066Z"/>
  <w16cex:commentExtensible w16cex:durableId="1B49AA94" w16cex:dateUtc="2021-09-13T07:31:08.759Z"/>
  <w16cex:commentExtensible w16cex:durableId="769869F0" w16cex:dateUtc="2021-09-13T07:35:16.202Z"/>
  <w16cex:commentExtensible w16cex:durableId="7C60642C" w16cex:dateUtc="2021-09-13T07:35:37.759Z"/>
  <w16cex:commentExtensible w16cex:durableId="3C509442" w16cex:dateUtc="2021-09-13T07:36:27.829Z"/>
  <w16cex:commentExtensible w16cex:durableId="024286D0" w16cex:dateUtc="2021-09-13T07:36:41.326Z"/>
  <w16cex:commentExtensible w16cex:durableId="6EC0F659" w16cex:dateUtc="2021-09-13T07:36:48.273Z"/>
  <w16cex:commentExtensible w16cex:durableId="0093B67F" w16cex:dateUtc="2021-09-13T07:37:56.724Z"/>
  <w16cex:commentExtensible w16cex:durableId="660801F5" w16cex:dateUtc="2021-09-13T07:38:06.198Z"/>
  <w16cex:commentExtensible w16cex:durableId="3ADC74AD" w16cex:dateUtc="2021-09-13T07:38:25.442Z"/>
  <w16cex:commentExtensible w16cex:durableId="64356E07" w16cex:dateUtc="2021-09-13T08:32:47.584Z"/>
  <w16cex:commentExtensible w16cex:durableId="1E9F32D9" w16cex:dateUtc="2021-09-13T08:43:57.709Z"/>
  <w16cex:commentExtensible w16cex:durableId="506889F9" w16cex:dateUtc="2021-09-13T09:23:49.384Z"/>
</w16cex:commentsExtensible>
</file>

<file path=word/commentsIds.xml><?xml version="1.0" encoding="utf-8"?>
<w16cid:commentsIds xmlns:mc="http://schemas.openxmlformats.org/markup-compatibility/2006" xmlns:w16cid="http://schemas.microsoft.com/office/word/2016/wordml/cid" mc:Ignorable="w16cid">
  <w16cid:commentId w16cid:paraId="58E51750" w16cid:durableId="4EDBBBB4"/>
  <w16cid:commentId w16cid:paraId="310A7D8E" w16cid:durableId="0FBC2F2E"/>
  <w16cid:commentId w16cid:paraId="216D1D0E" w16cid:durableId="6DBC3167"/>
  <w16cid:commentId w16cid:paraId="30159584" w16cid:durableId="620D786C"/>
  <w16cid:commentId w16cid:paraId="05F96AEC" w16cid:durableId="7F8A53B1"/>
  <w16cid:commentId w16cid:paraId="749B2D84" w16cid:durableId="71CFC34B"/>
  <w16cid:commentId w16cid:paraId="36D404DC" w16cid:durableId="3D2C0EC0"/>
  <w16cid:commentId w16cid:paraId="5CDBDE31" w16cid:durableId="33AB87D0"/>
  <w16cid:commentId w16cid:paraId="0BB94F39" w16cid:durableId="763BE0A8"/>
  <w16cid:commentId w16cid:paraId="4B725891" w16cid:durableId="7817DE86"/>
  <w16cid:commentId w16cid:paraId="05280AA9" w16cid:durableId="17216555"/>
  <w16cid:commentId w16cid:paraId="22BD815D" w16cid:durableId="24A9A418"/>
  <w16cid:commentId w16cid:paraId="1B9DFBD5" w16cid:durableId="2D442FD3"/>
  <w16cid:commentId w16cid:paraId="1C3B1FBB" w16cid:durableId="5BBAE659"/>
  <w16cid:commentId w16cid:paraId="61258971" w16cid:durableId="635B7C1C"/>
  <w16cid:commentId w16cid:paraId="486F256D" w16cid:durableId="2352B102"/>
  <w16cid:commentId w16cid:paraId="55B892CD" w16cid:durableId="72C29C3A"/>
  <w16cid:commentId w16cid:paraId="2F87E120" w16cid:durableId="0CDD78AD"/>
  <w16cid:commentId w16cid:paraId="556F7D37" w16cid:durableId="5EAB23D8"/>
  <w16cid:commentId w16cid:paraId="3701C611" w16cid:durableId="0C2BC9BB"/>
  <w16cid:commentId w16cid:paraId="181367AE" w16cid:durableId="1C61AED4"/>
  <w16cid:commentId w16cid:paraId="08859A9D" w16cid:durableId="4D8A7CCE"/>
  <w16cid:commentId w16cid:paraId="061CFF1A" w16cid:durableId="6DB3E49F"/>
  <w16cid:commentId w16cid:paraId="60EB4BA6" w16cid:durableId="5C310CBE"/>
  <w16cid:commentId w16cid:paraId="43D426EC" w16cid:durableId="6836937F"/>
  <w16cid:commentId w16cid:paraId="19637493" w16cid:durableId="08A07CF2"/>
  <w16cid:commentId w16cid:paraId="4AB64B23" w16cid:durableId="1B49AA94"/>
  <w16cid:commentId w16cid:paraId="03875440" w16cid:durableId="769869F0"/>
  <w16cid:commentId w16cid:paraId="6BDE91F4" w16cid:durableId="7C60642C"/>
  <w16cid:commentId w16cid:paraId="52862138" w16cid:durableId="3C509442"/>
  <w16cid:commentId w16cid:paraId="6D1B4823" w16cid:durableId="024286D0"/>
  <w16cid:commentId w16cid:paraId="59558993" w16cid:durableId="6EC0F659"/>
  <w16cid:commentId w16cid:paraId="0106A005" w16cid:durableId="0093B67F"/>
  <w16cid:commentId w16cid:paraId="34F86B8F" w16cid:durableId="660801F5"/>
  <w16cid:commentId w16cid:paraId="01418203" w16cid:durableId="3ADC74AD"/>
  <w16cid:commentId w16cid:paraId="2DF5B0A9" w16cid:durableId="64356E07"/>
  <w16cid:commentId w16cid:paraId="2191BEA9" w16cid:durableId="1E9F32D9"/>
  <w16cid:commentId w16cid:paraId="079E5F9F" w16cid:durableId="506889F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D3946F" w14:textId="77777777" w:rsidR="008F2F01" w:rsidRDefault="008F2F01">
      <w:r>
        <w:separator/>
      </w:r>
    </w:p>
  </w:endnote>
  <w:endnote w:type="continuationSeparator" w:id="0">
    <w:p w14:paraId="20AE1042" w14:textId="77777777" w:rsidR="008F2F01" w:rsidRDefault="008F2F01">
      <w:r>
        <w:continuationSeparator/>
      </w:r>
    </w:p>
  </w:endnote>
  <w:endnote w:type="continuationNotice" w:id="1">
    <w:p w14:paraId="69DE004A" w14:textId="77777777" w:rsidR="008F2F01" w:rsidRDefault="008F2F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Univer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9CD77" w14:textId="77777777" w:rsidR="00D8784D" w:rsidRDefault="00D8784D">
    <w:pPr>
      <w:pStyle w:val="Bunntekst"/>
    </w:pPr>
    <w:r>
      <w:t>Kartverket</w:t>
    </w:r>
  </w:p>
  <w:p w14:paraId="0E1C13B1" w14:textId="47B88123" w:rsidR="00D8784D" w:rsidRDefault="00D8784D">
    <w:pPr>
      <w:pStyle w:val="Bunntekst"/>
    </w:pPr>
    <w:r>
      <w:t>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33958A" w14:textId="77777777" w:rsidR="008F2F01" w:rsidRDefault="008F2F01">
      <w:r>
        <w:separator/>
      </w:r>
    </w:p>
  </w:footnote>
  <w:footnote w:type="continuationSeparator" w:id="0">
    <w:p w14:paraId="1E67729D" w14:textId="77777777" w:rsidR="008F2F01" w:rsidRDefault="008F2F01">
      <w:r>
        <w:continuationSeparator/>
      </w:r>
    </w:p>
  </w:footnote>
  <w:footnote w:type="continuationNotice" w:id="1">
    <w:p w14:paraId="23C53D26" w14:textId="77777777" w:rsidR="008F2F01" w:rsidRDefault="008F2F0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D1455" w14:textId="551D278E" w:rsidR="00D8784D" w:rsidRPr="00C45C13" w:rsidRDefault="00D8784D" w:rsidP="00EC2EDC">
    <w:pPr>
      <w:pStyle w:val="Topptekst"/>
      <w:tabs>
        <w:tab w:val="clear" w:pos="8306"/>
        <w:tab w:val="right" w:pos="10065"/>
      </w:tabs>
      <w:rPr>
        <w:rFonts w:ascii="Helvetica" w:hAnsi="Helvetica"/>
        <w:b w:val="0"/>
      </w:rPr>
    </w:pPr>
    <w:r w:rsidRPr="0028226A">
      <w:rPr>
        <w:rFonts w:ascii="Helvetica" w:hAnsi="Helvetica"/>
        <w:b w:val="0"/>
      </w:rPr>
      <w:t>Versjon</w:t>
    </w:r>
    <w:r w:rsidR="00697EA5">
      <w:rPr>
        <w:rFonts w:ascii="Helvetica" w:hAnsi="Helvetica"/>
        <w:b w:val="0"/>
      </w:rPr>
      <w:t xml:space="preserve"> 5.0</w:t>
    </w:r>
    <w:r>
      <w:rPr>
        <w:rFonts w:ascii="Helvetica" w:hAnsi="Helvetica"/>
        <w:b w:val="0"/>
      </w:rPr>
      <w:t>– 2021-01-01</w:t>
    </w:r>
    <w:r>
      <w:br/>
      <w:t>Fotogrammetrisk_FKB-TraktorvegSti</w:t>
    </w:r>
    <w:r>
      <w:tab/>
      <w:t>S</w:t>
    </w:r>
    <w:r>
      <w:rPr>
        <w:snapToGrid w:val="0"/>
      </w:rPr>
      <w:t xml:space="preserve">ide </w:t>
    </w:r>
    <w:r>
      <w:rPr>
        <w:snapToGrid w:val="0"/>
      </w:rPr>
      <w:fldChar w:fldCharType="begin"/>
    </w:r>
    <w:r>
      <w:rPr>
        <w:snapToGrid w:val="0"/>
      </w:rPr>
      <w:instrText xml:space="preserve"> PAGE </w:instrText>
    </w:r>
    <w:r>
      <w:rPr>
        <w:snapToGrid w:val="0"/>
      </w:rPr>
      <w:fldChar w:fldCharType="separate"/>
    </w:r>
    <w:r w:rsidR="007C5863">
      <w:rPr>
        <w:noProof/>
        <w:snapToGrid w:val="0"/>
      </w:rPr>
      <w:t>10</w:t>
    </w:r>
    <w:r>
      <w:rPr>
        <w:snapToGrid w:val="0"/>
      </w:rPr>
      <w:fldChar w:fldCharType="end"/>
    </w:r>
    <w:r>
      <w:rPr>
        <w:snapToGrid w:val="0"/>
      </w:rPr>
      <w:t xml:space="preserve"> av </w:t>
    </w:r>
    <w:r>
      <w:rPr>
        <w:rStyle w:val="Sidetall"/>
      </w:rPr>
      <w:fldChar w:fldCharType="begin"/>
    </w:r>
    <w:r>
      <w:rPr>
        <w:rStyle w:val="Sidetall"/>
      </w:rPr>
      <w:instrText xml:space="preserve"> NUMPAGES </w:instrText>
    </w:r>
    <w:r>
      <w:rPr>
        <w:rStyle w:val="Sidetall"/>
      </w:rPr>
      <w:fldChar w:fldCharType="separate"/>
    </w:r>
    <w:r w:rsidR="007C5863">
      <w:rPr>
        <w:rStyle w:val="Sidetall"/>
        <w:noProof/>
      </w:rPr>
      <w:t>19</w:t>
    </w:r>
    <w:r>
      <w:rPr>
        <w:rStyle w:val="Sideta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0A04246"/>
    <w:lvl w:ilvl="0">
      <w:start w:val="1"/>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1" w15:restartNumberingAfterBreak="0">
    <w:nsid w:val="01333D67"/>
    <w:multiLevelType w:val="hybridMultilevel"/>
    <w:tmpl w:val="B02E784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1AD0363"/>
    <w:multiLevelType w:val="multilevel"/>
    <w:tmpl w:val="CED080D6"/>
    <w:lvl w:ilvl="0">
      <w:start w:val="2"/>
      <w:numFmt w:val="none"/>
      <w:suff w:val="nothing"/>
      <w:lvlText w:val=""/>
      <w:lvlJc w:val="left"/>
      <w:pPr>
        <w:ind w:left="0" w:firstLine="0"/>
      </w:pPr>
      <w:rPr>
        <w:rFonts w:hint="default"/>
      </w:rPr>
    </w:lvl>
    <w:lvl w:ilvl="1">
      <w:start w:val="20"/>
      <w:numFmt w:val="decimal"/>
      <w:lvlText w:val="%2"/>
      <w:lvlJc w:val="left"/>
      <w:pPr>
        <w:tabs>
          <w:tab w:val="num" w:pos="720"/>
        </w:tabs>
        <w:ind w:left="0" w:firstLine="0"/>
      </w:pPr>
      <w:rPr>
        <w:rFonts w:hint="default"/>
      </w:rPr>
    </w:lvl>
    <w:lvl w:ilvl="2">
      <w:start w:val="3"/>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5"/>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3" w15:restartNumberingAfterBreak="0">
    <w:nsid w:val="07BB4204"/>
    <w:multiLevelType w:val="multilevel"/>
    <w:tmpl w:val="530C5A20"/>
    <w:lvl w:ilvl="0">
      <w:start w:val="4"/>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4" w15:restartNumberingAfterBreak="0">
    <w:nsid w:val="0CA2557A"/>
    <w:multiLevelType w:val="hybridMultilevel"/>
    <w:tmpl w:val="B436008C"/>
    <w:lvl w:ilvl="0" w:tplc="4BE62FD0">
      <w:numFmt w:val="bullet"/>
      <w:lvlText w:val=""/>
      <w:lvlJc w:val="left"/>
      <w:pPr>
        <w:ind w:left="720" w:hanging="360"/>
      </w:pPr>
      <w:rPr>
        <w:rFonts w:ascii="Wingdings" w:eastAsiaTheme="minorHAnsi" w:hAnsi="Wingdings"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10A124BE"/>
    <w:multiLevelType w:val="singleLevel"/>
    <w:tmpl w:val="7074B180"/>
    <w:lvl w:ilvl="0">
      <w:start w:val="10"/>
      <w:numFmt w:val="decimal"/>
      <w:lvlText w:val="%1 "/>
      <w:lvlJc w:val="left"/>
      <w:pPr>
        <w:tabs>
          <w:tab w:val="num" w:pos="0"/>
        </w:tabs>
        <w:ind w:left="0" w:firstLine="0"/>
      </w:pPr>
      <w:rPr>
        <w:rFonts w:hint="default"/>
      </w:rPr>
    </w:lvl>
  </w:abstractNum>
  <w:abstractNum w:abstractNumId="6" w15:restartNumberingAfterBreak="0">
    <w:nsid w:val="171B2AEE"/>
    <w:multiLevelType w:val="hybridMultilevel"/>
    <w:tmpl w:val="397A5D14"/>
    <w:lvl w:ilvl="0" w:tplc="B4C8EBD2">
      <w:numFmt w:val="bullet"/>
      <w:lvlText w:val="-"/>
      <w:lvlJc w:val="left"/>
      <w:pPr>
        <w:tabs>
          <w:tab w:val="num" w:pos="360"/>
        </w:tabs>
        <w:ind w:left="360" w:hanging="360"/>
      </w:pPr>
      <w:rPr>
        <w:rFonts w:hint="default"/>
      </w:rPr>
    </w:lvl>
    <w:lvl w:ilvl="1" w:tplc="04140003" w:tentative="1">
      <w:start w:val="1"/>
      <w:numFmt w:val="bullet"/>
      <w:lvlText w:val="o"/>
      <w:lvlJc w:val="left"/>
      <w:pPr>
        <w:tabs>
          <w:tab w:val="num" w:pos="1440"/>
        </w:tabs>
        <w:ind w:left="1440" w:hanging="360"/>
      </w:pPr>
      <w:rPr>
        <w:rFonts w:ascii="Courier New" w:hAnsi="Courier New" w:cs="Courier New" w:hint="default"/>
      </w:rPr>
    </w:lvl>
    <w:lvl w:ilvl="2" w:tplc="04140005" w:tentative="1">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cs="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cs="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3C2C22"/>
    <w:multiLevelType w:val="hybridMultilevel"/>
    <w:tmpl w:val="9CBC65B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1AD06439"/>
    <w:multiLevelType w:val="hybridMultilevel"/>
    <w:tmpl w:val="61E4FD4A"/>
    <w:lvl w:ilvl="0" w:tplc="FFFFFFFF">
      <w:start w:val="1"/>
      <w:numFmt w:val="bullet"/>
      <w:lvlText w:val="-"/>
      <w:lvlJc w:val="left"/>
      <w:pPr>
        <w:ind w:left="720" w:hanging="360"/>
      </w:pPr>
      <w:rPr>
        <w:rFont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1B937E51"/>
    <w:multiLevelType w:val="hybridMultilevel"/>
    <w:tmpl w:val="4C04947E"/>
    <w:lvl w:ilvl="0" w:tplc="9530BAFE">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1D545AA7"/>
    <w:multiLevelType w:val="hybridMultilevel"/>
    <w:tmpl w:val="213A0E2E"/>
    <w:lvl w:ilvl="0" w:tplc="384E5734">
      <w:numFmt w:val="bullet"/>
      <w:lvlText w:val="-"/>
      <w:lvlJc w:val="left"/>
      <w:pPr>
        <w:ind w:left="720" w:hanging="360"/>
      </w:pPr>
      <w:rPr>
        <w:rFont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97A60BA"/>
    <w:multiLevelType w:val="hybridMultilevel"/>
    <w:tmpl w:val="1E7CC75C"/>
    <w:lvl w:ilvl="0" w:tplc="B4C8EBD2">
      <w:numFmt w:val="bullet"/>
      <w:lvlText w:val="-"/>
      <w:lvlJc w:val="left"/>
      <w:pPr>
        <w:ind w:left="720" w:hanging="360"/>
      </w:pPr>
      <w:rPr>
        <w:rFonts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29AD0325"/>
    <w:multiLevelType w:val="multilevel"/>
    <w:tmpl w:val="C2803548"/>
    <w:lvl w:ilvl="0">
      <w:start w:val="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5"/>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5"/>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13" w15:restartNumberingAfterBreak="0">
    <w:nsid w:val="35096074"/>
    <w:multiLevelType w:val="hybridMultilevel"/>
    <w:tmpl w:val="26C0DB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5AF2E9B"/>
    <w:multiLevelType w:val="multilevel"/>
    <w:tmpl w:val="17B4D678"/>
    <w:lvl w:ilvl="0">
      <w:start w:val="20"/>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3"/>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15" w15:restartNumberingAfterBreak="0">
    <w:nsid w:val="43F72647"/>
    <w:multiLevelType w:val="hybridMultilevel"/>
    <w:tmpl w:val="18FCD886"/>
    <w:lvl w:ilvl="0" w:tplc="D5AEEE06">
      <w:numFmt w:val="bullet"/>
      <w:lvlText w:val=""/>
      <w:lvlJc w:val="left"/>
      <w:pPr>
        <w:ind w:left="720" w:hanging="360"/>
      </w:pPr>
      <w:rPr>
        <w:rFonts w:ascii="Wingdings" w:eastAsiaTheme="minorHAnsi" w:hAnsi="Wingdings"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487607A3"/>
    <w:multiLevelType w:val="multilevel"/>
    <w:tmpl w:val="5F7EF35C"/>
    <w:lvl w:ilvl="0">
      <w:start w:val="29"/>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4"/>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17" w15:restartNumberingAfterBreak="0">
    <w:nsid w:val="4ADE7C9D"/>
    <w:multiLevelType w:val="singleLevel"/>
    <w:tmpl w:val="406AA46E"/>
    <w:lvl w:ilvl="0">
      <w:start w:val="1"/>
      <w:numFmt w:val="decimal"/>
      <w:lvlText w:val="(%1)"/>
      <w:lvlJc w:val="left"/>
      <w:pPr>
        <w:tabs>
          <w:tab w:val="num" w:pos="360"/>
        </w:tabs>
        <w:ind w:left="360" w:hanging="360"/>
      </w:pPr>
    </w:lvl>
  </w:abstractNum>
  <w:abstractNum w:abstractNumId="18" w15:restartNumberingAfterBreak="0">
    <w:nsid w:val="4CE07A92"/>
    <w:multiLevelType w:val="hybridMultilevel"/>
    <w:tmpl w:val="D3E8EDCA"/>
    <w:lvl w:ilvl="0" w:tplc="0414000F">
      <w:start w:val="1"/>
      <w:numFmt w:val="decimal"/>
      <w:lvlText w:val="%1."/>
      <w:lvlJc w:val="left"/>
      <w:pPr>
        <w:ind w:left="720" w:hanging="360"/>
      </w:pPr>
    </w:lvl>
    <w:lvl w:ilvl="1" w:tplc="04140001">
      <w:start w:val="1"/>
      <w:numFmt w:val="bullet"/>
      <w:lvlText w:val=""/>
      <w:lvlJc w:val="left"/>
      <w:pPr>
        <w:ind w:left="1440" w:hanging="360"/>
      </w:pPr>
      <w:rPr>
        <w:rFonts w:ascii="Symbol" w:hAnsi="Symbol" w:hint="default"/>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1416C97"/>
    <w:multiLevelType w:val="hybridMultilevel"/>
    <w:tmpl w:val="72D281A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576D2C65"/>
    <w:multiLevelType w:val="hybridMultilevel"/>
    <w:tmpl w:val="AAA06D4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58F44076"/>
    <w:multiLevelType w:val="multilevel"/>
    <w:tmpl w:val="1E8C2936"/>
    <w:lvl w:ilvl="0">
      <w:start w:val="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4"/>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3"/>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2" w15:restartNumberingAfterBreak="0">
    <w:nsid w:val="5B411624"/>
    <w:multiLevelType w:val="multilevel"/>
    <w:tmpl w:val="BEB81966"/>
    <w:lvl w:ilvl="0">
      <w:start w:val="1"/>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1.%3"/>
      <w:lvlJc w:val="left"/>
      <w:pPr>
        <w:tabs>
          <w:tab w:val="num" w:pos="0"/>
        </w:tabs>
        <w:ind w:left="0" w:firstLine="0"/>
      </w:pPr>
      <w:rPr>
        <w:rFonts w:hint="default"/>
      </w:rPr>
    </w:lvl>
    <w:lvl w:ilvl="3">
      <w:start w:val="1"/>
      <w:numFmt w:val="decimal"/>
      <w:lvlText w:val="1.%3.%4"/>
      <w:lvlJc w:val="left"/>
      <w:pPr>
        <w:tabs>
          <w:tab w:val="num" w:pos="0"/>
        </w:tabs>
        <w:ind w:left="0" w:firstLine="0"/>
      </w:pPr>
      <w:rPr>
        <w:rFonts w:hint="default"/>
      </w:rPr>
    </w:lvl>
    <w:lvl w:ilvl="4">
      <w:start w:val="1"/>
      <w:numFmt w:val="decimal"/>
      <w:lvlText w:val="1.%3.%4"/>
      <w:lvlJc w:val="left"/>
      <w:pPr>
        <w:tabs>
          <w:tab w:val="num" w:pos="0"/>
        </w:tabs>
        <w:ind w:left="0" w:firstLine="0"/>
      </w:pPr>
      <w:rPr>
        <w:rFonts w:hint="default"/>
      </w:rPr>
    </w:lvl>
    <w:lvl w:ilvl="5">
      <w:start w:val="1"/>
      <w:numFmt w:val="decimal"/>
      <w:lvlText w:val="%6.%3.%4"/>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3" w15:restartNumberingAfterBreak="0">
    <w:nsid w:val="5D0F5C08"/>
    <w:multiLevelType w:val="hybridMultilevel"/>
    <w:tmpl w:val="42F403A6"/>
    <w:lvl w:ilvl="0" w:tplc="811C9284">
      <w:numFmt w:val="bullet"/>
      <w:lvlText w:val=""/>
      <w:lvlJc w:val="left"/>
      <w:pPr>
        <w:ind w:left="720" w:hanging="360"/>
      </w:pPr>
      <w:rPr>
        <w:rFonts w:ascii="Wingdings" w:eastAsiaTheme="minorHAnsi" w:hAnsi="Wingdings"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64E16311"/>
    <w:multiLevelType w:val="hybridMultilevel"/>
    <w:tmpl w:val="8E0CEA6E"/>
    <w:lvl w:ilvl="0" w:tplc="AE245074">
      <w:numFmt w:val="bullet"/>
      <w:lvlText w:val="-"/>
      <w:lvlJc w:val="left"/>
      <w:pPr>
        <w:ind w:left="720" w:hanging="360"/>
      </w:pPr>
      <w:rPr>
        <w:rFonts w:hint="default"/>
        <w:color w:val="auto"/>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6C914236"/>
    <w:multiLevelType w:val="singleLevel"/>
    <w:tmpl w:val="0414000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6DDB37EC"/>
    <w:multiLevelType w:val="multilevel"/>
    <w:tmpl w:val="42262520"/>
    <w:lvl w:ilvl="0">
      <w:start w:val="19"/>
      <w:numFmt w:val="none"/>
      <w:pStyle w:val="Overskrift1"/>
      <w:lvlText w:val=""/>
      <w:lvlJc w:val="left"/>
      <w:pPr>
        <w:tabs>
          <w:tab w:val="num" w:pos="432"/>
        </w:tabs>
        <w:ind w:left="432" w:hanging="432"/>
      </w:pPr>
      <w:rPr>
        <w:rFonts w:hint="default"/>
      </w:rPr>
    </w:lvl>
    <w:lvl w:ilvl="1">
      <w:start w:val="1"/>
      <w:numFmt w:val="decimal"/>
      <w:pStyle w:val="Overskrift2"/>
      <w:lvlText w:val="%1%2"/>
      <w:lvlJc w:val="left"/>
      <w:pPr>
        <w:tabs>
          <w:tab w:val="num" w:pos="576"/>
        </w:tabs>
        <w:ind w:left="576" w:hanging="576"/>
      </w:pPr>
      <w:rPr>
        <w:rFonts w:hint="default"/>
      </w:rPr>
    </w:lvl>
    <w:lvl w:ilvl="2">
      <w:start w:val="1"/>
      <w:numFmt w:val="decimal"/>
      <w:pStyle w:val="Overskrift3"/>
      <w:lvlText w:val="%1%2.%3"/>
      <w:lvlJc w:val="left"/>
      <w:pPr>
        <w:tabs>
          <w:tab w:val="num" w:pos="720"/>
        </w:tabs>
        <w:ind w:left="720" w:hanging="720"/>
      </w:pPr>
      <w:rPr>
        <w:rFonts w:hint="default"/>
      </w:rPr>
    </w:lvl>
    <w:lvl w:ilvl="3">
      <w:start w:val="1"/>
      <w:numFmt w:val="decimal"/>
      <w:pStyle w:val="Overskrift4"/>
      <w:lvlText w:val="%1.%2.%3.%4"/>
      <w:lvlJc w:val="left"/>
      <w:pPr>
        <w:tabs>
          <w:tab w:val="num" w:pos="864"/>
        </w:tabs>
        <w:ind w:left="864" w:hanging="864"/>
      </w:pPr>
      <w:rPr>
        <w:rFonts w:hint="default"/>
      </w:rPr>
    </w:lvl>
    <w:lvl w:ilvl="4">
      <w:start w:val="1"/>
      <w:numFmt w:val="decimal"/>
      <w:pStyle w:val="Overskrift5"/>
      <w:lvlText w:val="%1.%2.%3.%4.%5"/>
      <w:lvlJc w:val="left"/>
      <w:pPr>
        <w:tabs>
          <w:tab w:val="num" w:pos="1008"/>
        </w:tabs>
        <w:ind w:left="1008" w:hanging="1008"/>
      </w:pPr>
      <w:rPr>
        <w:rFonts w:hint="default"/>
      </w:rPr>
    </w:lvl>
    <w:lvl w:ilvl="5">
      <w:start w:val="1"/>
      <w:numFmt w:val="decimal"/>
      <w:pStyle w:val="Overskrift6"/>
      <w:lvlText w:val="%1.%2.%3.%4.%5.%6"/>
      <w:lvlJc w:val="left"/>
      <w:pPr>
        <w:tabs>
          <w:tab w:val="num" w:pos="1152"/>
        </w:tabs>
        <w:ind w:left="1152" w:hanging="1152"/>
      </w:pPr>
      <w:rPr>
        <w:rFonts w:hint="default"/>
      </w:rPr>
    </w:lvl>
    <w:lvl w:ilvl="6">
      <w:start w:val="1"/>
      <w:numFmt w:val="decimal"/>
      <w:pStyle w:val="Overskrift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71075A78"/>
    <w:multiLevelType w:val="hybridMultilevel"/>
    <w:tmpl w:val="ED58F55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15:restartNumberingAfterBreak="0">
    <w:nsid w:val="72C94C87"/>
    <w:multiLevelType w:val="multilevel"/>
    <w:tmpl w:val="554001B8"/>
    <w:lvl w:ilvl="0">
      <w:start w:val="2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4"/>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9" w15:restartNumberingAfterBreak="0">
    <w:nsid w:val="73472A06"/>
    <w:multiLevelType w:val="multilevel"/>
    <w:tmpl w:val="0AD293D0"/>
    <w:lvl w:ilvl="0">
      <w:start w:val="1"/>
      <w:numFmt w:val="none"/>
      <w:suff w:val="nothing"/>
      <w:lvlText w:val=""/>
      <w:lvlJc w:val="left"/>
      <w:pPr>
        <w:ind w:left="0" w:firstLine="0"/>
      </w:pPr>
      <w:rPr>
        <w:rFonts w:hint="default"/>
      </w:rPr>
    </w:lvl>
    <w:lvl w:ilvl="1">
      <w:start w:val="12"/>
      <w:numFmt w:val="decimal"/>
      <w:lvlText w:val="%2"/>
      <w:lvlJc w:val="left"/>
      <w:pPr>
        <w:tabs>
          <w:tab w:val="num" w:pos="720"/>
        </w:tabs>
        <w:ind w:left="0" w:firstLine="0"/>
      </w:pPr>
      <w:rPr>
        <w:rFonts w:hint="default"/>
      </w:rPr>
    </w:lvl>
    <w:lvl w:ilvl="2">
      <w:start w:val="3"/>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6"/>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30" w15:restartNumberingAfterBreak="0">
    <w:nsid w:val="79C143C9"/>
    <w:multiLevelType w:val="hybridMultilevel"/>
    <w:tmpl w:val="8738EF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15:restartNumberingAfterBreak="0">
    <w:nsid w:val="7E9C7A2E"/>
    <w:multiLevelType w:val="hybridMultilevel"/>
    <w:tmpl w:val="F8FA552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2" w15:restartNumberingAfterBreak="0">
    <w:nsid w:val="7EAA0BD4"/>
    <w:multiLevelType w:val="hybridMultilevel"/>
    <w:tmpl w:val="DC261A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5"/>
  </w:num>
  <w:num w:numId="4">
    <w:abstractNumId w:val="17"/>
  </w:num>
  <w:num w:numId="5">
    <w:abstractNumId w:val="12"/>
  </w:num>
  <w:num w:numId="6">
    <w:abstractNumId w:val="29"/>
  </w:num>
  <w:num w:numId="7">
    <w:abstractNumId w:val="21"/>
  </w:num>
  <w:num w:numId="8">
    <w:abstractNumId w:val="20"/>
  </w:num>
  <w:num w:numId="9">
    <w:abstractNumId w:val="3"/>
  </w:num>
  <w:num w:numId="10">
    <w:abstractNumId w:val="22"/>
  </w:num>
  <w:num w:numId="11">
    <w:abstractNumId w:val="16"/>
  </w:num>
  <w:num w:numId="12">
    <w:abstractNumId w:val="27"/>
  </w:num>
  <w:num w:numId="13">
    <w:abstractNumId w:val="14"/>
  </w:num>
  <w:num w:numId="14">
    <w:abstractNumId w:val="28"/>
  </w:num>
  <w:num w:numId="15">
    <w:abstractNumId w:val="7"/>
  </w:num>
  <w:num w:numId="16">
    <w:abstractNumId w:val="18"/>
  </w:num>
  <w:num w:numId="17">
    <w:abstractNumId w:val="19"/>
  </w:num>
  <w:num w:numId="18">
    <w:abstractNumId w:val="9"/>
  </w:num>
  <w:num w:numId="19">
    <w:abstractNumId w:val="32"/>
  </w:num>
  <w:num w:numId="20">
    <w:abstractNumId w:val="26"/>
  </w:num>
  <w:num w:numId="21">
    <w:abstractNumId w:val="26"/>
  </w:num>
  <w:num w:numId="22">
    <w:abstractNumId w:val="26"/>
  </w:num>
  <w:num w:numId="23">
    <w:abstractNumId w:val="26"/>
  </w:num>
  <w:num w:numId="24">
    <w:abstractNumId w:val="26"/>
  </w:num>
  <w:num w:numId="25">
    <w:abstractNumId w:val="26"/>
  </w:num>
  <w:num w:numId="26">
    <w:abstractNumId w:val="26"/>
  </w:num>
  <w:num w:numId="27">
    <w:abstractNumId w:val="13"/>
  </w:num>
  <w:num w:numId="28">
    <w:abstractNumId w:val="6"/>
  </w:num>
  <w:num w:numId="29">
    <w:abstractNumId w:val="2"/>
  </w:num>
  <w:num w:numId="30">
    <w:abstractNumId w:val="11"/>
  </w:num>
  <w:num w:numId="31">
    <w:abstractNumId w:val="10"/>
  </w:num>
  <w:num w:numId="32">
    <w:abstractNumId w:val="15"/>
  </w:num>
  <w:num w:numId="33">
    <w:abstractNumId w:val="4"/>
  </w:num>
  <w:num w:numId="34">
    <w:abstractNumId w:val="23"/>
  </w:num>
  <w:num w:numId="35">
    <w:abstractNumId w:val="30"/>
  </w:num>
  <w:num w:numId="36">
    <w:abstractNumId w:val="1"/>
  </w:num>
  <w:num w:numId="37">
    <w:abstractNumId w:val="31"/>
  </w:num>
  <w:num w:numId="38">
    <w:abstractNumId w:val="8"/>
  </w:num>
  <w:num w:numId="39">
    <w:abstractNumId w:val="24"/>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ka Sundin [2]">
    <w15:presenceInfo w15:providerId="AD" w15:userId="S-1-5-21-2296252915-918587004-2439252473-33131"/>
  </w15:person>
  <w15:person w15:author="Maria Oldeman Lund">
    <w15:presenceInfo w15:providerId="None" w15:userId="Maria Oldeman Lund"/>
  </w15:person>
  <w15:person w15:author="Mika Sundin">
    <w15:presenceInfo w15:providerId="AD" w15:userId="S::mika.sundin@kartverket.no::1e52f797-5f9b-4839-a939-bdc6fcad0b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nb-NO" w:vendorID="22"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drawingGridHorizontalSpacing w:val="110"/>
  <w:displayHorizontalDrawingGridEvery w:val="0"/>
  <w:displayVerticalDrawingGridEvery w:val="0"/>
  <w:doNotShadeFormData/>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599"/>
    <w:rsid w:val="00000BA5"/>
    <w:rsid w:val="00004312"/>
    <w:rsid w:val="000047C4"/>
    <w:rsid w:val="00010E5E"/>
    <w:rsid w:val="00015D0B"/>
    <w:rsid w:val="00023888"/>
    <w:rsid w:val="000257AA"/>
    <w:rsid w:val="00027E99"/>
    <w:rsid w:val="0002DDED"/>
    <w:rsid w:val="0003780C"/>
    <w:rsid w:val="00037D7C"/>
    <w:rsid w:val="0004FDD1"/>
    <w:rsid w:val="000560C9"/>
    <w:rsid w:val="00056410"/>
    <w:rsid w:val="0006398E"/>
    <w:rsid w:val="00066816"/>
    <w:rsid w:val="00072D32"/>
    <w:rsid w:val="0008091D"/>
    <w:rsid w:val="00081258"/>
    <w:rsid w:val="00081288"/>
    <w:rsid w:val="00084FA5"/>
    <w:rsid w:val="00090CDC"/>
    <w:rsid w:val="00093002"/>
    <w:rsid w:val="00094F8C"/>
    <w:rsid w:val="000963C4"/>
    <w:rsid w:val="000A0471"/>
    <w:rsid w:val="000A2027"/>
    <w:rsid w:val="000A3C19"/>
    <w:rsid w:val="000A43BA"/>
    <w:rsid w:val="000A5AA0"/>
    <w:rsid w:val="000B2D16"/>
    <w:rsid w:val="000C39C3"/>
    <w:rsid w:val="000C4226"/>
    <w:rsid w:val="000D4C9E"/>
    <w:rsid w:val="000E4C9A"/>
    <w:rsid w:val="000E719B"/>
    <w:rsid w:val="000E7A0C"/>
    <w:rsid w:val="00110361"/>
    <w:rsid w:val="001133AF"/>
    <w:rsid w:val="0012345E"/>
    <w:rsid w:val="00133EEC"/>
    <w:rsid w:val="00134E1A"/>
    <w:rsid w:val="00136AA9"/>
    <w:rsid w:val="00152153"/>
    <w:rsid w:val="00153F2E"/>
    <w:rsid w:val="00156D34"/>
    <w:rsid w:val="00161153"/>
    <w:rsid w:val="00161330"/>
    <w:rsid w:val="00170461"/>
    <w:rsid w:val="0017118A"/>
    <w:rsid w:val="001714D2"/>
    <w:rsid w:val="0017266E"/>
    <w:rsid w:val="00175D0C"/>
    <w:rsid w:val="00177B5B"/>
    <w:rsid w:val="00184BAD"/>
    <w:rsid w:val="00184C07"/>
    <w:rsid w:val="00185DF8"/>
    <w:rsid w:val="00191039"/>
    <w:rsid w:val="00192F14"/>
    <w:rsid w:val="00197E2E"/>
    <w:rsid w:val="001A3D2E"/>
    <w:rsid w:val="001A60BA"/>
    <w:rsid w:val="001B159C"/>
    <w:rsid w:val="001B198F"/>
    <w:rsid w:val="001B2D52"/>
    <w:rsid w:val="001C3E6A"/>
    <w:rsid w:val="001D22F1"/>
    <w:rsid w:val="001D347D"/>
    <w:rsid w:val="001D4C1D"/>
    <w:rsid w:val="001E461B"/>
    <w:rsid w:val="001E4F7C"/>
    <w:rsid w:val="001E6DEE"/>
    <w:rsid w:val="001F137A"/>
    <w:rsid w:val="001F1B25"/>
    <w:rsid w:val="001F1C24"/>
    <w:rsid w:val="0020051C"/>
    <w:rsid w:val="00201555"/>
    <w:rsid w:val="00212A6B"/>
    <w:rsid w:val="002131D1"/>
    <w:rsid w:val="00224626"/>
    <w:rsid w:val="00230B7E"/>
    <w:rsid w:val="00232758"/>
    <w:rsid w:val="00235A8C"/>
    <w:rsid w:val="00242660"/>
    <w:rsid w:val="0024290D"/>
    <w:rsid w:val="002435CE"/>
    <w:rsid w:val="00245761"/>
    <w:rsid w:val="002459E8"/>
    <w:rsid w:val="002501A4"/>
    <w:rsid w:val="002607AB"/>
    <w:rsid w:val="00262FB8"/>
    <w:rsid w:val="0026424D"/>
    <w:rsid w:val="0026675F"/>
    <w:rsid w:val="0026729C"/>
    <w:rsid w:val="002718A8"/>
    <w:rsid w:val="002774C4"/>
    <w:rsid w:val="002808FC"/>
    <w:rsid w:val="0028160E"/>
    <w:rsid w:val="0028226A"/>
    <w:rsid w:val="00283A72"/>
    <w:rsid w:val="00294A36"/>
    <w:rsid w:val="00295176"/>
    <w:rsid w:val="002952F7"/>
    <w:rsid w:val="002A3DAD"/>
    <w:rsid w:val="002A5542"/>
    <w:rsid w:val="002B2025"/>
    <w:rsid w:val="002B5717"/>
    <w:rsid w:val="002B606E"/>
    <w:rsid w:val="002C2434"/>
    <w:rsid w:val="002D4F44"/>
    <w:rsid w:val="002D68FD"/>
    <w:rsid w:val="002E0882"/>
    <w:rsid w:val="002E1210"/>
    <w:rsid w:val="002E36D2"/>
    <w:rsid w:val="002F0CFC"/>
    <w:rsid w:val="002F53EC"/>
    <w:rsid w:val="002F69EB"/>
    <w:rsid w:val="002F7739"/>
    <w:rsid w:val="0030318B"/>
    <w:rsid w:val="00311AA1"/>
    <w:rsid w:val="00315F6E"/>
    <w:rsid w:val="00320045"/>
    <w:rsid w:val="00325BC2"/>
    <w:rsid w:val="00326629"/>
    <w:rsid w:val="00330092"/>
    <w:rsid w:val="003367BA"/>
    <w:rsid w:val="00337F0F"/>
    <w:rsid w:val="00341102"/>
    <w:rsid w:val="00345A9D"/>
    <w:rsid w:val="003607EE"/>
    <w:rsid w:val="00361049"/>
    <w:rsid w:val="003650F2"/>
    <w:rsid w:val="00366885"/>
    <w:rsid w:val="003743D7"/>
    <w:rsid w:val="00380ABC"/>
    <w:rsid w:val="00381F7D"/>
    <w:rsid w:val="00383B7D"/>
    <w:rsid w:val="00386131"/>
    <w:rsid w:val="00386FC2"/>
    <w:rsid w:val="003936A3"/>
    <w:rsid w:val="003A5E5B"/>
    <w:rsid w:val="003A7A65"/>
    <w:rsid w:val="003B2CA2"/>
    <w:rsid w:val="003B4B4E"/>
    <w:rsid w:val="003B58FA"/>
    <w:rsid w:val="003C6EDF"/>
    <w:rsid w:val="003C7AC7"/>
    <w:rsid w:val="003D0807"/>
    <w:rsid w:val="003D0F70"/>
    <w:rsid w:val="003D27C0"/>
    <w:rsid w:val="003D4730"/>
    <w:rsid w:val="003D5151"/>
    <w:rsid w:val="003D79DD"/>
    <w:rsid w:val="003E159E"/>
    <w:rsid w:val="003F55E9"/>
    <w:rsid w:val="003F72BE"/>
    <w:rsid w:val="004008B3"/>
    <w:rsid w:val="00400C33"/>
    <w:rsid w:val="004013D1"/>
    <w:rsid w:val="00402381"/>
    <w:rsid w:val="004064DF"/>
    <w:rsid w:val="0040676C"/>
    <w:rsid w:val="004130AE"/>
    <w:rsid w:val="00415EED"/>
    <w:rsid w:val="00417F48"/>
    <w:rsid w:val="00421090"/>
    <w:rsid w:val="004220B8"/>
    <w:rsid w:val="004236A5"/>
    <w:rsid w:val="004320CA"/>
    <w:rsid w:val="004326BD"/>
    <w:rsid w:val="0043558D"/>
    <w:rsid w:val="00436B0B"/>
    <w:rsid w:val="00445E37"/>
    <w:rsid w:val="0044688C"/>
    <w:rsid w:val="004508CC"/>
    <w:rsid w:val="00450F6D"/>
    <w:rsid w:val="004517EE"/>
    <w:rsid w:val="0045269D"/>
    <w:rsid w:val="00455A7F"/>
    <w:rsid w:val="00460E08"/>
    <w:rsid w:val="0046169C"/>
    <w:rsid w:val="00461D27"/>
    <w:rsid w:val="00461F88"/>
    <w:rsid w:val="00463155"/>
    <w:rsid w:val="00465C30"/>
    <w:rsid w:val="00466673"/>
    <w:rsid w:val="00466A2C"/>
    <w:rsid w:val="00466CC9"/>
    <w:rsid w:val="00470240"/>
    <w:rsid w:val="0047039A"/>
    <w:rsid w:val="00472B9D"/>
    <w:rsid w:val="00473415"/>
    <w:rsid w:val="00473D54"/>
    <w:rsid w:val="0048693E"/>
    <w:rsid w:val="00486E4A"/>
    <w:rsid w:val="004909B0"/>
    <w:rsid w:val="004943BC"/>
    <w:rsid w:val="0049486F"/>
    <w:rsid w:val="004A3E57"/>
    <w:rsid w:val="004A4C10"/>
    <w:rsid w:val="004A6394"/>
    <w:rsid w:val="004B4B67"/>
    <w:rsid w:val="004B69FF"/>
    <w:rsid w:val="004C1D8B"/>
    <w:rsid w:val="004C2E56"/>
    <w:rsid w:val="004C538A"/>
    <w:rsid w:val="004C7A67"/>
    <w:rsid w:val="004D66D1"/>
    <w:rsid w:val="004D69F6"/>
    <w:rsid w:val="004F16F6"/>
    <w:rsid w:val="00513AB8"/>
    <w:rsid w:val="00514D0F"/>
    <w:rsid w:val="00514FE7"/>
    <w:rsid w:val="005347D7"/>
    <w:rsid w:val="00534ABB"/>
    <w:rsid w:val="00536E17"/>
    <w:rsid w:val="00540C70"/>
    <w:rsid w:val="005415EC"/>
    <w:rsid w:val="005437DB"/>
    <w:rsid w:val="00546594"/>
    <w:rsid w:val="005500D0"/>
    <w:rsid w:val="005503BA"/>
    <w:rsid w:val="00554183"/>
    <w:rsid w:val="00555E04"/>
    <w:rsid w:val="00556539"/>
    <w:rsid w:val="005568F4"/>
    <w:rsid w:val="00563375"/>
    <w:rsid w:val="00567BDC"/>
    <w:rsid w:val="00571134"/>
    <w:rsid w:val="0057252D"/>
    <w:rsid w:val="00575C41"/>
    <w:rsid w:val="005846CB"/>
    <w:rsid w:val="00585233"/>
    <w:rsid w:val="00592A2E"/>
    <w:rsid w:val="00592E6A"/>
    <w:rsid w:val="005A073B"/>
    <w:rsid w:val="005A1AC0"/>
    <w:rsid w:val="005A73D6"/>
    <w:rsid w:val="005A7D8D"/>
    <w:rsid w:val="005B2186"/>
    <w:rsid w:val="005B5F57"/>
    <w:rsid w:val="005B6C62"/>
    <w:rsid w:val="005C3584"/>
    <w:rsid w:val="005C3BE8"/>
    <w:rsid w:val="005C7B86"/>
    <w:rsid w:val="005D0702"/>
    <w:rsid w:val="005D7113"/>
    <w:rsid w:val="005E52F1"/>
    <w:rsid w:val="005F1C3C"/>
    <w:rsid w:val="00603B76"/>
    <w:rsid w:val="00606414"/>
    <w:rsid w:val="00606D4E"/>
    <w:rsid w:val="00613C7B"/>
    <w:rsid w:val="006143E9"/>
    <w:rsid w:val="006207F3"/>
    <w:rsid w:val="00624503"/>
    <w:rsid w:val="006330E3"/>
    <w:rsid w:val="006332DC"/>
    <w:rsid w:val="0064078B"/>
    <w:rsid w:val="0064182E"/>
    <w:rsid w:val="0064535B"/>
    <w:rsid w:val="0064745F"/>
    <w:rsid w:val="006510FF"/>
    <w:rsid w:val="00662D16"/>
    <w:rsid w:val="00667276"/>
    <w:rsid w:val="00671ECE"/>
    <w:rsid w:val="00673D51"/>
    <w:rsid w:val="00673EB7"/>
    <w:rsid w:val="00680143"/>
    <w:rsid w:val="00681896"/>
    <w:rsid w:val="00681AAA"/>
    <w:rsid w:val="00686772"/>
    <w:rsid w:val="00691152"/>
    <w:rsid w:val="00697EA5"/>
    <w:rsid w:val="006A51EE"/>
    <w:rsid w:val="006A5ADA"/>
    <w:rsid w:val="006A7873"/>
    <w:rsid w:val="006B0827"/>
    <w:rsid w:val="006B0C68"/>
    <w:rsid w:val="006B1B63"/>
    <w:rsid w:val="006B3F1F"/>
    <w:rsid w:val="006B580E"/>
    <w:rsid w:val="006C7FF4"/>
    <w:rsid w:val="006D1DCD"/>
    <w:rsid w:val="006D7F28"/>
    <w:rsid w:val="006E139F"/>
    <w:rsid w:val="006E4FC4"/>
    <w:rsid w:val="006F0EE1"/>
    <w:rsid w:val="006F2B1A"/>
    <w:rsid w:val="007013FD"/>
    <w:rsid w:val="007025D3"/>
    <w:rsid w:val="00707D59"/>
    <w:rsid w:val="00713993"/>
    <w:rsid w:val="00714CBF"/>
    <w:rsid w:val="007200A2"/>
    <w:rsid w:val="00724927"/>
    <w:rsid w:val="007250A3"/>
    <w:rsid w:val="007307E6"/>
    <w:rsid w:val="00733F40"/>
    <w:rsid w:val="00746E37"/>
    <w:rsid w:val="0074753C"/>
    <w:rsid w:val="00763125"/>
    <w:rsid w:val="00766E2B"/>
    <w:rsid w:val="00770C2F"/>
    <w:rsid w:val="00772D24"/>
    <w:rsid w:val="007737DC"/>
    <w:rsid w:val="0077395B"/>
    <w:rsid w:val="007739EE"/>
    <w:rsid w:val="007868FC"/>
    <w:rsid w:val="007918D2"/>
    <w:rsid w:val="00793183"/>
    <w:rsid w:val="00796286"/>
    <w:rsid w:val="00797AA1"/>
    <w:rsid w:val="00797B64"/>
    <w:rsid w:val="007A21EB"/>
    <w:rsid w:val="007A288B"/>
    <w:rsid w:val="007A339F"/>
    <w:rsid w:val="007A56D1"/>
    <w:rsid w:val="007A6819"/>
    <w:rsid w:val="007B14CE"/>
    <w:rsid w:val="007B395B"/>
    <w:rsid w:val="007B4F87"/>
    <w:rsid w:val="007B7EBA"/>
    <w:rsid w:val="007C3B8B"/>
    <w:rsid w:val="007C40EC"/>
    <w:rsid w:val="007C5863"/>
    <w:rsid w:val="007D4019"/>
    <w:rsid w:val="007D5B2E"/>
    <w:rsid w:val="007F6245"/>
    <w:rsid w:val="007F670E"/>
    <w:rsid w:val="007FB157"/>
    <w:rsid w:val="00804F7C"/>
    <w:rsid w:val="00807680"/>
    <w:rsid w:val="0081365E"/>
    <w:rsid w:val="00813ED5"/>
    <w:rsid w:val="00816EED"/>
    <w:rsid w:val="00816FAC"/>
    <w:rsid w:val="0082162A"/>
    <w:rsid w:val="0084017D"/>
    <w:rsid w:val="0084305F"/>
    <w:rsid w:val="00843082"/>
    <w:rsid w:val="00850E3B"/>
    <w:rsid w:val="00852C72"/>
    <w:rsid w:val="00854367"/>
    <w:rsid w:val="00860572"/>
    <w:rsid w:val="0086268C"/>
    <w:rsid w:val="008640E8"/>
    <w:rsid w:val="00865B3F"/>
    <w:rsid w:val="00870E99"/>
    <w:rsid w:val="00871AA8"/>
    <w:rsid w:val="00875736"/>
    <w:rsid w:val="0088670A"/>
    <w:rsid w:val="00886799"/>
    <w:rsid w:val="008872B5"/>
    <w:rsid w:val="0088796E"/>
    <w:rsid w:val="00895B1D"/>
    <w:rsid w:val="008962E4"/>
    <w:rsid w:val="008979B5"/>
    <w:rsid w:val="008A16A6"/>
    <w:rsid w:val="008A48E6"/>
    <w:rsid w:val="008A6458"/>
    <w:rsid w:val="008B0A29"/>
    <w:rsid w:val="008B4F74"/>
    <w:rsid w:val="008C61D7"/>
    <w:rsid w:val="008C6E96"/>
    <w:rsid w:val="008D2C99"/>
    <w:rsid w:val="008D457C"/>
    <w:rsid w:val="008D65D6"/>
    <w:rsid w:val="008E12A4"/>
    <w:rsid w:val="008E1CA5"/>
    <w:rsid w:val="008E2D75"/>
    <w:rsid w:val="008E3116"/>
    <w:rsid w:val="008E52BA"/>
    <w:rsid w:val="008F1599"/>
    <w:rsid w:val="008F2F01"/>
    <w:rsid w:val="00903DB2"/>
    <w:rsid w:val="009063B6"/>
    <w:rsid w:val="00907327"/>
    <w:rsid w:val="00910C53"/>
    <w:rsid w:val="009119A2"/>
    <w:rsid w:val="00915F3E"/>
    <w:rsid w:val="00925D3B"/>
    <w:rsid w:val="00927B14"/>
    <w:rsid w:val="00932014"/>
    <w:rsid w:val="0093284A"/>
    <w:rsid w:val="00932BFC"/>
    <w:rsid w:val="0093573A"/>
    <w:rsid w:val="00937FFD"/>
    <w:rsid w:val="009418E7"/>
    <w:rsid w:val="00942077"/>
    <w:rsid w:val="009474B3"/>
    <w:rsid w:val="00947BC0"/>
    <w:rsid w:val="00951443"/>
    <w:rsid w:val="00953AB1"/>
    <w:rsid w:val="009548E6"/>
    <w:rsid w:val="009731A8"/>
    <w:rsid w:val="00976C39"/>
    <w:rsid w:val="009800CF"/>
    <w:rsid w:val="00986614"/>
    <w:rsid w:val="00986B5C"/>
    <w:rsid w:val="00993D66"/>
    <w:rsid w:val="0099656F"/>
    <w:rsid w:val="00996E69"/>
    <w:rsid w:val="009A3777"/>
    <w:rsid w:val="009A64FE"/>
    <w:rsid w:val="009B2242"/>
    <w:rsid w:val="009B402F"/>
    <w:rsid w:val="009B6ECD"/>
    <w:rsid w:val="009C0657"/>
    <w:rsid w:val="009C2D81"/>
    <w:rsid w:val="009C2DAE"/>
    <w:rsid w:val="009C7DF4"/>
    <w:rsid w:val="009D2AC4"/>
    <w:rsid w:val="009D39DD"/>
    <w:rsid w:val="009D465E"/>
    <w:rsid w:val="009D5B69"/>
    <w:rsid w:val="009D7FF2"/>
    <w:rsid w:val="009E2ACA"/>
    <w:rsid w:val="009E6CC4"/>
    <w:rsid w:val="009E7271"/>
    <w:rsid w:val="009F0126"/>
    <w:rsid w:val="009F11FC"/>
    <w:rsid w:val="009F3134"/>
    <w:rsid w:val="009F5739"/>
    <w:rsid w:val="00A059F6"/>
    <w:rsid w:val="00A072FC"/>
    <w:rsid w:val="00A11902"/>
    <w:rsid w:val="00A13908"/>
    <w:rsid w:val="00A14646"/>
    <w:rsid w:val="00A16EAB"/>
    <w:rsid w:val="00A201F8"/>
    <w:rsid w:val="00A20AC7"/>
    <w:rsid w:val="00A22A97"/>
    <w:rsid w:val="00A23BA7"/>
    <w:rsid w:val="00A315BA"/>
    <w:rsid w:val="00A31C6C"/>
    <w:rsid w:val="00A3398F"/>
    <w:rsid w:val="00A34A4A"/>
    <w:rsid w:val="00A3595E"/>
    <w:rsid w:val="00A37150"/>
    <w:rsid w:val="00A372E7"/>
    <w:rsid w:val="00A37A5B"/>
    <w:rsid w:val="00A4687E"/>
    <w:rsid w:val="00A47C5E"/>
    <w:rsid w:val="00A5097C"/>
    <w:rsid w:val="00A52A0A"/>
    <w:rsid w:val="00A533BE"/>
    <w:rsid w:val="00A54D04"/>
    <w:rsid w:val="00A60360"/>
    <w:rsid w:val="00A615B6"/>
    <w:rsid w:val="00A648A6"/>
    <w:rsid w:val="00A75B3C"/>
    <w:rsid w:val="00A87DD5"/>
    <w:rsid w:val="00A939E4"/>
    <w:rsid w:val="00AA01AB"/>
    <w:rsid w:val="00AA0E7F"/>
    <w:rsid w:val="00AB458A"/>
    <w:rsid w:val="00AB7CFC"/>
    <w:rsid w:val="00AC2CA8"/>
    <w:rsid w:val="00AC4B5D"/>
    <w:rsid w:val="00AC4BBE"/>
    <w:rsid w:val="00AD5B09"/>
    <w:rsid w:val="00AD5BE2"/>
    <w:rsid w:val="00AD6410"/>
    <w:rsid w:val="00AE67DE"/>
    <w:rsid w:val="00AE6EA3"/>
    <w:rsid w:val="00AF4507"/>
    <w:rsid w:val="00B0354A"/>
    <w:rsid w:val="00B13A53"/>
    <w:rsid w:val="00B20F85"/>
    <w:rsid w:val="00B21316"/>
    <w:rsid w:val="00B2455E"/>
    <w:rsid w:val="00B2701A"/>
    <w:rsid w:val="00B31529"/>
    <w:rsid w:val="00B37FFE"/>
    <w:rsid w:val="00B53B8C"/>
    <w:rsid w:val="00B53E35"/>
    <w:rsid w:val="00B560A7"/>
    <w:rsid w:val="00B6144E"/>
    <w:rsid w:val="00B625D5"/>
    <w:rsid w:val="00B70369"/>
    <w:rsid w:val="00B7172D"/>
    <w:rsid w:val="00B72BC5"/>
    <w:rsid w:val="00B76226"/>
    <w:rsid w:val="00B77981"/>
    <w:rsid w:val="00B81F10"/>
    <w:rsid w:val="00B82530"/>
    <w:rsid w:val="00B85A7C"/>
    <w:rsid w:val="00B87493"/>
    <w:rsid w:val="00B9016D"/>
    <w:rsid w:val="00B90A9D"/>
    <w:rsid w:val="00B9223B"/>
    <w:rsid w:val="00B948E3"/>
    <w:rsid w:val="00B978BA"/>
    <w:rsid w:val="00BA24A4"/>
    <w:rsid w:val="00BA6964"/>
    <w:rsid w:val="00BB4D5F"/>
    <w:rsid w:val="00BB6CF8"/>
    <w:rsid w:val="00BC40FD"/>
    <w:rsid w:val="00BC57B9"/>
    <w:rsid w:val="00BC7DE1"/>
    <w:rsid w:val="00BD5648"/>
    <w:rsid w:val="00BE108D"/>
    <w:rsid w:val="00BE1C95"/>
    <w:rsid w:val="00BE30E4"/>
    <w:rsid w:val="00BE6C17"/>
    <w:rsid w:val="00BE7342"/>
    <w:rsid w:val="00BF0E56"/>
    <w:rsid w:val="00BF6927"/>
    <w:rsid w:val="00C0045B"/>
    <w:rsid w:val="00C0494C"/>
    <w:rsid w:val="00C07899"/>
    <w:rsid w:val="00C1067B"/>
    <w:rsid w:val="00C22F16"/>
    <w:rsid w:val="00C26FAD"/>
    <w:rsid w:val="00C30083"/>
    <w:rsid w:val="00C37FAD"/>
    <w:rsid w:val="00C4090F"/>
    <w:rsid w:val="00C41267"/>
    <w:rsid w:val="00C421EB"/>
    <w:rsid w:val="00C45C13"/>
    <w:rsid w:val="00C47940"/>
    <w:rsid w:val="00C47C89"/>
    <w:rsid w:val="00C53D29"/>
    <w:rsid w:val="00C5467B"/>
    <w:rsid w:val="00C54B19"/>
    <w:rsid w:val="00C63214"/>
    <w:rsid w:val="00C730E2"/>
    <w:rsid w:val="00C73F0B"/>
    <w:rsid w:val="00C74356"/>
    <w:rsid w:val="00C75CD8"/>
    <w:rsid w:val="00C805CA"/>
    <w:rsid w:val="00C81982"/>
    <w:rsid w:val="00C84158"/>
    <w:rsid w:val="00C90BB8"/>
    <w:rsid w:val="00C91711"/>
    <w:rsid w:val="00C9242B"/>
    <w:rsid w:val="00CB01E5"/>
    <w:rsid w:val="00CB7E93"/>
    <w:rsid w:val="00CC06C0"/>
    <w:rsid w:val="00CD0A38"/>
    <w:rsid w:val="00CD7401"/>
    <w:rsid w:val="00CE01B2"/>
    <w:rsid w:val="00CE136F"/>
    <w:rsid w:val="00CE1E33"/>
    <w:rsid w:val="00CF230C"/>
    <w:rsid w:val="00CF236C"/>
    <w:rsid w:val="00CF67CD"/>
    <w:rsid w:val="00D00FDA"/>
    <w:rsid w:val="00D038CB"/>
    <w:rsid w:val="00D06385"/>
    <w:rsid w:val="00D1045D"/>
    <w:rsid w:val="00D15CA9"/>
    <w:rsid w:val="00D22F32"/>
    <w:rsid w:val="00D2531A"/>
    <w:rsid w:val="00D3278F"/>
    <w:rsid w:val="00D440E1"/>
    <w:rsid w:val="00D4441D"/>
    <w:rsid w:val="00D5635C"/>
    <w:rsid w:val="00D626EC"/>
    <w:rsid w:val="00D67CD0"/>
    <w:rsid w:val="00D7036D"/>
    <w:rsid w:val="00D72F01"/>
    <w:rsid w:val="00D778EB"/>
    <w:rsid w:val="00D80919"/>
    <w:rsid w:val="00D8472D"/>
    <w:rsid w:val="00D86A70"/>
    <w:rsid w:val="00D86A98"/>
    <w:rsid w:val="00D8784D"/>
    <w:rsid w:val="00D91090"/>
    <w:rsid w:val="00D97E89"/>
    <w:rsid w:val="00DA027C"/>
    <w:rsid w:val="00DA1DB1"/>
    <w:rsid w:val="00DA1E12"/>
    <w:rsid w:val="00DA49F3"/>
    <w:rsid w:val="00DA663B"/>
    <w:rsid w:val="00DB0FF6"/>
    <w:rsid w:val="00DB1698"/>
    <w:rsid w:val="00DB4F42"/>
    <w:rsid w:val="00DC0DFF"/>
    <w:rsid w:val="00DC443B"/>
    <w:rsid w:val="00DD1B58"/>
    <w:rsid w:val="00DD2A94"/>
    <w:rsid w:val="00DD700B"/>
    <w:rsid w:val="00DE0A70"/>
    <w:rsid w:val="00DE0C69"/>
    <w:rsid w:val="00DE1BEF"/>
    <w:rsid w:val="00DE4DEE"/>
    <w:rsid w:val="00DE4FD1"/>
    <w:rsid w:val="00DE60F4"/>
    <w:rsid w:val="00DF112E"/>
    <w:rsid w:val="00DF4576"/>
    <w:rsid w:val="00DF6948"/>
    <w:rsid w:val="00DF7188"/>
    <w:rsid w:val="00E04E8A"/>
    <w:rsid w:val="00E0684F"/>
    <w:rsid w:val="00E07876"/>
    <w:rsid w:val="00E10CDC"/>
    <w:rsid w:val="00E11CDF"/>
    <w:rsid w:val="00E128A4"/>
    <w:rsid w:val="00E14490"/>
    <w:rsid w:val="00E15202"/>
    <w:rsid w:val="00E163F0"/>
    <w:rsid w:val="00E17880"/>
    <w:rsid w:val="00E20219"/>
    <w:rsid w:val="00E23887"/>
    <w:rsid w:val="00E33499"/>
    <w:rsid w:val="00E34581"/>
    <w:rsid w:val="00E35CC1"/>
    <w:rsid w:val="00E35F91"/>
    <w:rsid w:val="00E6248C"/>
    <w:rsid w:val="00E627E1"/>
    <w:rsid w:val="00E630AD"/>
    <w:rsid w:val="00E66E80"/>
    <w:rsid w:val="00E70891"/>
    <w:rsid w:val="00E71E98"/>
    <w:rsid w:val="00E752F5"/>
    <w:rsid w:val="00E91ACE"/>
    <w:rsid w:val="00E93D19"/>
    <w:rsid w:val="00E95E65"/>
    <w:rsid w:val="00E9692D"/>
    <w:rsid w:val="00EA1393"/>
    <w:rsid w:val="00EA3694"/>
    <w:rsid w:val="00EA7963"/>
    <w:rsid w:val="00EB6289"/>
    <w:rsid w:val="00EC2EDC"/>
    <w:rsid w:val="00EC4343"/>
    <w:rsid w:val="00EC5DB8"/>
    <w:rsid w:val="00EC70C3"/>
    <w:rsid w:val="00ED0F69"/>
    <w:rsid w:val="00ED2113"/>
    <w:rsid w:val="00EE46A9"/>
    <w:rsid w:val="00EE4B44"/>
    <w:rsid w:val="00EE6839"/>
    <w:rsid w:val="00EF0EE9"/>
    <w:rsid w:val="00EF2105"/>
    <w:rsid w:val="00EF2D1E"/>
    <w:rsid w:val="00EF3950"/>
    <w:rsid w:val="00EF53B8"/>
    <w:rsid w:val="00F01F40"/>
    <w:rsid w:val="00F03303"/>
    <w:rsid w:val="00F040CF"/>
    <w:rsid w:val="00F04FB8"/>
    <w:rsid w:val="00F12D7D"/>
    <w:rsid w:val="00F166BA"/>
    <w:rsid w:val="00F16A03"/>
    <w:rsid w:val="00F21A66"/>
    <w:rsid w:val="00F259D6"/>
    <w:rsid w:val="00F267D7"/>
    <w:rsid w:val="00F2708F"/>
    <w:rsid w:val="00F27184"/>
    <w:rsid w:val="00F32469"/>
    <w:rsid w:val="00F35C33"/>
    <w:rsid w:val="00F35D1A"/>
    <w:rsid w:val="00F3643E"/>
    <w:rsid w:val="00F43321"/>
    <w:rsid w:val="00F4445B"/>
    <w:rsid w:val="00F445BC"/>
    <w:rsid w:val="00F539E8"/>
    <w:rsid w:val="00F54DE4"/>
    <w:rsid w:val="00F6097E"/>
    <w:rsid w:val="00F83615"/>
    <w:rsid w:val="00F853B5"/>
    <w:rsid w:val="00F920F8"/>
    <w:rsid w:val="00F94F56"/>
    <w:rsid w:val="00F966BE"/>
    <w:rsid w:val="00F96ABF"/>
    <w:rsid w:val="00FA2858"/>
    <w:rsid w:val="00FA4D71"/>
    <w:rsid w:val="00FA596F"/>
    <w:rsid w:val="00FA7FCF"/>
    <w:rsid w:val="00FB2BE0"/>
    <w:rsid w:val="00FB7955"/>
    <w:rsid w:val="00FC3B75"/>
    <w:rsid w:val="00FC52B8"/>
    <w:rsid w:val="00FD043A"/>
    <w:rsid w:val="00FD0596"/>
    <w:rsid w:val="00FD576F"/>
    <w:rsid w:val="00FD73D8"/>
    <w:rsid w:val="00FE1DB8"/>
    <w:rsid w:val="00FE2AE0"/>
    <w:rsid w:val="00FE7246"/>
    <w:rsid w:val="00FF40B0"/>
    <w:rsid w:val="00FF42F9"/>
    <w:rsid w:val="00FF523F"/>
    <w:rsid w:val="01C99B65"/>
    <w:rsid w:val="022D154F"/>
    <w:rsid w:val="025877C1"/>
    <w:rsid w:val="0396E4E2"/>
    <w:rsid w:val="04092316"/>
    <w:rsid w:val="052E8C37"/>
    <w:rsid w:val="05B5B8BE"/>
    <w:rsid w:val="0618F6ED"/>
    <w:rsid w:val="066E16C8"/>
    <w:rsid w:val="0686A15C"/>
    <w:rsid w:val="07E76BF3"/>
    <w:rsid w:val="0AB8C2BF"/>
    <w:rsid w:val="0AD7B2D6"/>
    <w:rsid w:val="0B88CE6A"/>
    <w:rsid w:val="0C4E0589"/>
    <w:rsid w:val="0D164251"/>
    <w:rsid w:val="0D681C20"/>
    <w:rsid w:val="0D72C2A8"/>
    <w:rsid w:val="0F184EA8"/>
    <w:rsid w:val="0F9119FD"/>
    <w:rsid w:val="0FD57D86"/>
    <w:rsid w:val="1021267F"/>
    <w:rsid w:val="102CABBA"/>
    <w:rsid w:val="1096F966"/>
    <w:rsid w:val="117193FC"/>
    <w:rsid w:val="11DD593F"/>
    <w:rsid w:val="124F6C87"/>
    <w:rsid w:val="126D98E2"/>
    <w:rsid w:val="128D3505"/>
    <w:rsid w:val="130D645D"/>
    <w:rsid w:val="13C0F131"/>
    <w:rsid w:val="13DD3529"/>
    <w:rsid w:val="13DE63BA"/>
    <w:rsid w:val="141EB447"/>
    <w:rsid w:val="150F3F99"/>
    <w:rsid w:val="1645051F"/>
    <w:rsid w:val="16604B36"/>
    <w:rsid w:val="1665411C"/>
    <w:rsid w:val="166F6E5E"/>
    <w:rsid w:val="16DA7828"/>
    <w:rsid w:val="17A46E27"/>
    <w:rsid w:val="17C50D7F"/>
    <w:rsid w:val="18B151EC"/>
    <w:rsid w:val="18DDEBCF"/>
    <w:rsid w:val="190B97EA"/>
    <w:rsid w:val="192C7FB8"/>
    <w:rsid w:val="198037C1"/>
    <w:rsid w:val="1A0438AF"/>
    <w:rsid w:val="1A81A3AB"/>
    <w:rsid w:val="1A9675EA"/>
    <w:rsid w:val="1C4AEED1"/>
    <w:rsid w:val="1DF5A6EA"/>
    <w:rsid w:val="1DFFF0DB"/>
    <w:rsid w:val="1EBFA79E"/>
    <w:rsid w:val="1EC133C0"/>
    <w:rsid w:val="1EE6F446"/>
    <w:rsid w:val="1EFEEDB3"/>
    <w:rsid w:val="1F5DADAA"/>
    <w:rsid w:val="1FE0F6F8"/>
    <w:rsid w:val="21FB4B61"/>
    <w:rsid w:val="22B3800A"/>
    <w:rsid w:val="2311EEA4"/>
    <w:rsid w:val="23F4A0FA"/>
    <w:rsid w:val="2452DF0F"/>
    <w:rsid w:val="26702114"/>
    <w:rsid w:val="27AF5D12"/>
    <w:rsid w:val="28EB4395"/>
    <w:rsid w:val="29102B8A"/>
    <w:rsid w:val="2960E3EB"/>
    <w:rsid w:val="29985951"/>
    <w:rsid w:val="29A7E35D"/>
    <w:rsid w:val="29B113FC"/>
    <w:rsid w:val="2B7E985A"/>
    <w:rsid w:val="2C340DEC"/>
    <w:rsid w:val="2D6B22C8"/>
    <w:rsid w:val="2DA50503"/>
    <w:rsid w:val="2E5A256E"/>
    <w:rsid w:val="2F070EA7"/>
    <w:rsid w:val="2FE51F9F"/>
    <w:rsid w:val="30204CA7"/>
    <w:rsid w:val="309DE1C9"/>
    <w:rsid w:val="30DCA5C5"/>
    <w:rsid w:val="311879C5"/>
    <w:rsid w:val="325C7185"/>
    <w:rsid w:val="326FB7DE"/>
    <w:rsid w:val="32D56682"/>
    <w:rsid w:val="3300729D"/>
    <w:rsid w:val="33B9EFC8"/>
    <w:rsid w:val="34B81527"/>
    <w:rsid w:val="354016EB"/>
    <w:rsid w:val="368366AC"/>
    <w:rsid w:val="36A76BBB"/>
    <w:rsid w:val="374BC45C"/>
    <w:rsid w:val="3788058F"/>
    <w:rsid w:val="3840BF74"/>
    <w:rsid w:val="3851F8F1"/>
    <w:rsid w:val="388AD5DE"/>
    <w:rsid w:val="393FB2FC"/>
    <w:rsid w:val="39631413"/>
    <w:rsid w:val="3AB1C616"/>
    <w:rsid w:val="3AF9534F"/>
    <w:rsid w:val="3B6349B7"/>
    <w:rsid w:val="3BC2ADE2"/>
    <w:rsid w:val="3C83AC7D"/>
    <w:rsid w:val="3CE88655"/>
    <w:rsid w:val="3CEC9AAD"/>
    <w:rsid w:val="3E89CB23"/>
    <w:rsid w:val="3F04B0CF"/>
    <w:rsid w:val="41F78E8C"/>
    <w:rsid w:val="42CA6BE1"/>
    <w:rsid w:val="43413609"/>
    <w:rsid w:val="448FF389"/>
    <w:rsid w:val="4521BF24"/>
    <w:rsid w:val="45685ADB"/>
    <w:rsid w:val="457B1DA0"/>
    <w:rsid w:val="458D5AA1"/>
    <w:rsid w:val="46158217"/>
    <w:rsid w:val="4716EE01"/>
    <w:rsid w:val="477074C7"/>
    <w:rsid w:val="4770A614"/>
    <w:rsid w:val="479F200F"/>
    <w:rsid w:val="479F66C6"/>
    <w:rsid w:val="47FF003B"/>
    <w:rsid w:val="482EA8C7"/>
    <w:rsid w:val="4887D14B"/>
    <w:rsid w:val="48EF5B14"/>
    <w:rsid w:val="4A4E8EC3"/>
    <w:rsid w:val="4C27FA5A"/>
    <w:rsid w:val="4CBFF0A3"/>
    <w:rsid w:val="4CF6DED2"/>
    <w:rsid w:val="4D0DF9EE"/>
    <w:rsid w:val="4D26D790"/>
    <w:rsid w:val="4DD93A1D"/>
    <w:rsid w:val="4E6DAED4"/>
    <w:rsid w:val="4E9212AB"/>
    <w:rsid w:val="4EBBEA38"/>
    <w:rsid w:val="4ED9C41D"/>
    <w:rsid w:val="4EF7647B"/>
    <w:rsid w:val="4F2E92A8"/>
    <w:rsid w:val="4FBB250D"/>
    <w:rsid w:val="4FC0075B"/>
    <w:rsid w:val="50065BFD"/>
    <w:rsid w:val="5017B595"/>
    <w:rsid w:val="50BDD047"/>
    <w:rsid w:val="50FD0DED"/>
    <w:rsid w:val="51E44C8C"/>
    <w:rsid w:val="5244283A"/>
    <w:rsid w:val="5441C89E"/>
    <w:rsid w:val="548DCCF8"/>
    <w:rsid w:val="551A49AA"/>
    <w:rsid w:val="552C1671"/>
    <w:rsid w:val="5559E894"/>
    <w:rsid w:val="557AFD7C"/>
    <w:rsid w:val="56ADAAC6"/>
    <w:rsid w:val="56C40C0F"/>
    <w:rsid w:val="578151FD"/>
    <w:rsid w:val="57A0F48D"/>
    <w:rsid w:val="57FA14EF"/>
    <w:rsid w:val="584F0640"/>
    <w:rsid w:val="58A619DD"/>
    <w:rsid w:val="58DED177"/>
    <w:rsid w:val="5996F0C6"/>
    <w:rsid w:val="5A105B0D"/>
    <w:rsid w:val="5ADBF7E9"/>
    <w:rsid w:val="5B68A996"/>
    <w:rsid w:val="5C77C84A"/>
    <w:rsid w:val="5C82A52E"/>
    <w:rsid w:val="5D23A1CA"/>
    <w:rsid w:val="5D3414F5"/>
    <w:rsid w:val="5DDBB605"/>
    <w:rsid w:val="5DF2D84A"/>
    <w:rsid w:val="5E4306C1"/>
    <w:rsid w:val="5E4C00CE"/>
    <w:rsid w:val="5F88ED75"/>
    <w:rsid w:val="5FBD8AF8"/>
    <w:rsid w:val="5FE892C1"/>
    <w:rsid w:val="602C53A2"/>
    <w:rsid w:val="61BDD140"/>
    <w:rsid w:val="6266ECFF"/>
    <w:rsid w:val="630F2FE5"/>
    <w:rsid w:val="635BA572"/>
    <w:rsid w:val="636354FE"/>
    <w:rsid w:val="63F2855E"/>
    <w:rsid w:val="64D28030"/>
    <w:rsid w:val="66ADE523"/>
    <w:rsid w:val="67DE2E5B"/>
    <w:rsid w:val="684CF42D"/>
    <w:rsid w:val="68B91AC8"/>
    <w:rsid w:val="69E585E5"/>
    <w:rsid w:val="6A11F630"/>
    <w:rsid w:val="6B4F44CA"/>
    <w:rsid w:val="6BA06B0F"/>
    <w:rsid w:val="6BCA9CE2"/>
    <w:rsid w:val="6C9FD058"/>
    <w:rsid w:val="6D07F08A"/>
    <w:rsid w:val="6D74D861"/>
    <w:rsid w:val="6E66570E"/>
    <w:rsid w:val="6E7EECB4"/>
    <w:rsid w:val="6FE0C3F3"/>
    <w:rsid w:val="700B42B7"/>
    <w:rsid w:val="707BF740"/>
    <w:rsid w:val="708ABDB5"/>
    <w:rsid w:val="7090BEE7"/>
    <w:rsid w:val="70FFA874"/>
    <w:rsid w:val="712E0556"/>
    <w:rsid w:val="71D8B07A"/>
    <w:rsid w:val="72C9D5B7"/>
    <w:rsid w:val="731CA5F4"/>
    <w:rsid w:val="733852B5"/>
    <w:rsid w:val="7396949E"/>
    <w:rsid w:val="757AB085"/>
    <w:rsid w:val="75D3F166"/>
    <w:rsid w:val="7691FC3E"/>
    <w:rsid w:val="777F8EF8"/>
    <w:rsid w:val="77F03201"/>
    <w:rsid w:val="78AE0F88"/>
    <w:rsid w:val="797DEBD2"/>
    <w:rsid w:val="797E4F8D"/>
    <w:rsid w:val="7A17C420"/>
    <w:rsid w:val="7B19BC33"/>
    <w:rsid w:val="7B480AFD"/>
    <w:rsid w:val="7B738CD5"/>
    <w:rsid w:val="7B8D6583"/>
    <w:rsid w:val="7BD30DCF"/>
    <w:rsid w:val="7DED6D1F"/>
    <w:rsid w:val="7DF34618"/>
    <w:rsid w:val="7E9F5FE5"/>
    <w:rsid w:val="7F444826"/>
    <w:rsid w:val="7F893D80"/>
    <w:rsid w:val="7FB9CC31"/>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00c,lime,#90c,#f90"/>
    </o:shapedefaults>
    <o:shapelayout v:ext="edit">
      <o:idmap v:ext="edit" data="1"/>
    </o:shapelayout>
  </w:shapeDefaults>
  <w:decimalSymbol w:val=","/>
  <w:listSeparator w:val=";"/>
  <w14:docId w14:val="2D438111"/>
  <w15:docId w15:val="{485D0047-B648-4623-9420-759C6D7B9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150"/>
    <w:pPr>
      <w:spacing w:after="0" w:line="240" w:lineRule="auto"/>
    </w:pPr>
    <w:rPr>
      <w:rFonts w:ascii="Times New Roman" w:hAnsi="Times New Roman"/>
    </w:rPr>
  </w:style>
  <w:style w:type="paragraph" w:styleId="Overskrift1">
    <w:name w:val="heading 1"/>
    <w:aliases w:val="Niv.1 FKB"/>
    <w:basedOn w:val="Normal"/>
    <w:next w:val="Normal"/>
    <w:link w:val="Overskrift1Tegn"/>
    <w:autoRedefine/>
    <w:uiPriority w:val="9"/>
    <w:qFormat/>
    <w:rsid w:val="002B606E"/>
    <w:pPr>
      <w:keepNext/>
      <w:keepLines/>
      <w:numPr>
        <w:numId w:val="26"/>
      </w:numPr>
      <w:pBdr>
        <w:top w:val="single" w:sz="36" w:space="1" w:color="auto"/>
      </w:pBdr>
      <w:spacing w:before="480"/>
      <w:outlineLvl w:val="0"/>
    </w:pPr>
    <w:rPr>
      <w:rFonts w:ascii="Verdana" w:eastAsiaTheme="majorEastAsia" w:hAnsi="Verdana" w:cs="Arial"/>
      <w:b/>
      <w:bCs/>
      <w:sz w:val="28"/>
      <w:szCs w:val="28"/>
    </w:rPr>
  </w:style>
  <w:style w:type="paragraph" w:styleId="Overskrift2">
    <w:name w:val="heading 2"/>
    <w:aliases w:val="Niv.2 FKB"/>
    <w:basedOn w:val="Normal"/>
    <w:next w:val="Normal"/>
    <w:link w:val="Overskrift2Tegn"/>
    <w:autoRedefine/>
    <w:unhideWhenUsed/>
    <w:qFormat/>
    <w:rsid w:val="002B606E"/>
    <w:pPr>
      <w:keepNext/>
      <w:keepLines/>
      <w:numPr>
        <w:ilvl w:val="1"/>
        <w:numId w:val="26"/>
      </w:numPr>
      <w:pBdr>
        <w:bottom w:val="single" w:sz="18" w:space="1" w:color="auto"/>
      </w:pBdr>
      <w:spacing w:before="320" w:after="120"/>
      <w:outlineLvl w:val="1"/>
    </w:pPr>
    <w:rPr>
      <w:rFonts w:ascii="Arial" w:eastAsiaTheme="majorEastAsia" w:hAnsi="Arial" w:cs="Arial"/>
      <w:b/>
      <w:bCs/>
      <w:sz w:val="24"/>
      <w:szCs w:val="24"/>
    </w:rPr>
  </w:style>
  <w:style w:type="paragraph" w:styleId="Overskrift3">
    <w:name w:val="heading 3"/>
    <w:aliases w:val="Niv.3 FKB"/>
    <w:basedOn w:val="Normal"/>
    <w:next w:val="Normal"/>
    <w:link w:val="Overskrift3Tegn"/>
    <w:autoRedefine/>
    <w:uiPriority w:val="9"/>
    <w:unhideWhenUsed/>
    <w:qFormat/>
    <w:rsid w:val="00E627E1"/>
    <w:pPr>
      <w:keepNext/>
      <w:keepLines/>
      <w:numPr>
        <w:ilvl w:val="2"/>
        <w:numId w:val="26"/>
      </w:numPr>
      <w:pBdr>
        <w:bottom w:val="single" w:sz="6" w:space="1" w:color="auto"/>
      </w:pBdr>
      <w:spacing w:line="276" w:lineRule="auto"/>
      <w:outlineLvl w:val="2"/>
    </w:pPr>
    <w:rPr>
      <w:rFonts w:ascii="Arial" w:eastAsiaTheme="majorEastAsia" w:hAnsi="Arial" w:cs="Arial"/>
      <w:b/>
      <w:bCs/>
      <w:sz w:val="24"/>
      <w:szCs w:val="24"/>
    </w:rPr>
  </w:style>
  <w:style w:type="paragraph" w:styleId="Overskrift4">
    <w:name w:val="heading 4"/>
    <w:aliases w:val="Niv.4 FKB,h4"/>
    <w:basedOn w:val="Normal"/>
    <w:next w:val="Normal"/>
    <w:link w:val="Overskrift4Tegn"/>
    <w:autoRedefine/>
    <w:uiPriority w:val="9"/>
    <w:unhideWhenUsed/>
    <w:qFormat/>
    <w:rsid w:val="0088796E"/>
    <w:pPr>
      <w:keepNext/>
      <w:keepLines/>
      <w:numPr>
        <w:ilvl w:val="3"/>
        <w:numId w:val="26"/>
      </w:numPr>
      <w:spacing w:before="200"/>
      <w:outlineLvl w:val="3"/>
    </w:pPr>
    <w:rPr>
      <w:rFonts w:ascii="Arial" w:eastAsiaTheme="majorEastAsia" w:hAnsi="Arial" w:cs="Arial"/>
      <w:b/>
      <w:bCs/>
      <w:i/>
      <w:iCs/>
      <w:sz w:val="24"/>
      <w:szCs w:val="24"/>
    </w:rPr>
  </w:style>
  <w:style w:type="paragraph" w:styleId="Overskrift5">
    <w:name w:val="heading 5"/>
    <w:aliases w:val="Niv.5 FKB,h5"/>
    <w:basedOn w:val="Normal"/>
    <w:next w:val="Normal"/>
    <w:link w:val="Overskrift5Tegn"/>
    <w:autoRedefine/>
    <w:uiPriority w:val="9"/>
    <w:unhideWhenUsed/>
    <w:qFormat/>
    <w:rsid w:val="003650F2"/>
    <w:pPr>
      <w:keepNext/>
      <w:keepLines/>
      <w:numPr>
        <w:ilvl w:val="4"/>
        <w:numId w:val="26"/>
      </w:numPr>
      <w:spacing w:before="200"/>
      <w:outlineLvl w:val="4"/>
    </w:pPr>
    <w:rPr>
      <w:rFonts w:ascii="Arial" w:eastAsiaTheme="majorEastAsia" w:hAnsi="Arial" w:cs="Arial"/>
      <w:b/>
      <w:i/>
      <w:sz w:val="24"/>
      <w:szCs w:val="24"/>
    </w:rPr>
  </w:style>
  <w:style w:type="paragraph" w:styleId="Overskrift6">
    <w:name w:val="heading 6"/>
    <w:aliases w:val="Niv.6 FKB,h6"/>
    <w:basedOn w:val="Normal"/>
    <w:next w:val="Normal"/>
    <w:link w:val="Overskrift6Tegn"/>
    <w:autoRedefine/>
    <w:uiPriority w:val="9"/>
    <w:unhideWhenUsed/>
    <w:qFormat/>
    <w:rsid w:val="003650F2"/>
    <w:pPr>
      <w:keepNext/>
      <w:keepLines/>
      <w:numPr>
        <w:ilvl w:val="5"/>
        <w:numId w:val="26"/>
      </w:numPr>
      <w:spacing w:before="200"/>
      <w:outlineLvl w:val="5"/>
    </w:pPr>
    <w:rPr>
      <w:rFonts w:ascii="Arial" w:eastAsiaTheme="majorEastAsia" w:hAnsi="Arial" w:cs="Arial"/>
      <w:i/>
      <w:iCs/>
      <w:sz w:val="24"/>
      <w:szCs w:val="24"/>
    </w:rPr>
  </w:style>
  <w:style w:type="paragraph" w:styleId="Overskrift7">
    <w:name w:val="heading 7"/>
    <w:aliases w:val="Niv.7 FKB"/>
    <w:basedOn w:val="Normal"/>
    <w:next w:val="Normal"/>
    <w:link w:val="Overskrift7Tegn"/>
    <w:autoRedefine/>
    <w:uiPriority w:val="9"/>
    <w:unhideWhenUsed/>
    <w:qFormat/>
    <w:rsid w:val="003650F2"/>
    <w:pPr>
      <w:keepNext/>
      <w:keepLines/>
      <w:numPr>
        <w:ilvl w:val="6"/>
        <w:numId w:val="26"/>
      </w:numPr>
      <w:spacing w:before="200"/>
      <w:outlineLvl w:val="6"/>
    </w:pPr>
    <w:rPr>
      <w:rFonts w:ascii="Arial" w:eastAsiaTheme="majorEastAsia" w:hAnsi="Arial" w:cs="Arial"/>
      <w:i/>
      <w:iCs/>
      <w:sz w:val="24"/>
      <w:szCs w:val="24"/>
    </w:rPr>
  </w:style>
  <w:style w:type="paragraph" w:styleId="Overskrift8">
    <w:name w:val="heading 8"/>
    <w:basedOn w:val="Normal"/>
    <w:next w:val="Normal"/>
    <w:link w:val="Overskrift8Tegn"/>
    <w:uiPriority w:val="9"/>
    <w:unhideWhenUsed/>
    <w:qFormat/>
    <w:rsid w:val="003650F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uiPriority w:val="9"/>
    <w:semiHidden/>
    <w:unhideWhenUsed/>
    <w:qFormat/>
    <w:rsid w:val="0016133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Eksempel">
    <w:name w:val="Eksempel"/>
    <w:basedOn w:val="Normal"/>
    <w:rsid w:val="00161330"/>
    <w:pPr>
      <w:pBdr>
        <w:top w:val="single" w:sz="6" w:space="1" w:color="auto"/>
        <w:left w:val="single" w:sz="6" w:space="1" w:color="auto"/>
        <w:bottom w:val="single" w:sz="6" w:space="1" w:color="auto"/>
        <w:right w:val="single" w:sz="6" w:space="1" w:color="auto"/>
      </w:pBdr>
    </w:pPr>
    <w:rPr>
      <w:rFonts w:ascii="Courier New" w:hAnsi="Courier New"/>
      <w:sz w:val="20"/>
    </w:rPr>
  </w:style>
  <w:style w:type="paragraph" w:customStyle="1" w:styleId="Definisjon">
    <w:name w:val="Definisjon"/>
    <w:basedOn w:val="Normal"/>
    <w:rsid w:val="00161330"/>
    <w:pPr>
      <w:pBdr>
        <w:top w:val="double" w:sz="6" w:space="2" w:color="auto"/>
        <w:left w:val="double" w:sz="6" w:space="2" w:color="auto"/>
        <w:bottom w:val="double" w:sz="6" w:space="2" w:color="auto"/>
        <w:right w:val="double" w:sz="6" w:space="2" w:color="auto"/>
      </w:pBdr>
    </w:pPr>
    <w:rPr>
      <w:rFonts w:ascii="Courier New" w:hAnsi="Courier New"/>
      <w:b/>
      <w:sz w:val="20"/>
    </w:rPr>
  </w:style>
  <w:style w:type="paragraph" w:customStyle="1" w:styleId="NotaBene">
    <w:name w:val="Nota Bene"/>
    <w:basedOn w:val="Normal"/>
    <w:rsid w:val="00161330"/>
    <w:pPr>
      <w:ind w:left="1134" w:right="284" w:hanging="1134"/>
    </w:pPr>
    <w:rPr>
      <w:i/>
      <w:sz w:val="20"/>
    </w:rPr>
  </w:style>
  <w:style w:type="paragraph" w:customStyle="1" w:styleId="Bullet1">
    <w:name w:val="Bullet 1"/>
    <w:basedOn w:val="Normal"/>
    <w:rsid w:val="00161330"/>
    <w:pPr>
      <w:ind w:left="2268" w:hanging="283"/>
    </w:pPr>
  </w:style>
  <w:style w:type="paragraph" w:customStyle="1" w:styleId="Absolutt">
    <w:name w:val="Absolutt"/>
    <w:basedOn w:val="Normal"/>
    <w:rsid w:val="00161330"/>
    <w:rPr>
      <w:rFonts w:ascii="Courier New" w:hAnsi="Courier New"/>
      <w:sz w:val="20"/>
    </w:rPr>
  </w:style>
  <w:style w:type="paragraph" w:customStyle="1" w:styleId="Tabell3">
    <w:name w:val="Tabell 3"/>
    <w:basedOn w:val="Normal"/>
    <w:rsid w:val="00161330"/>
    <w:rPr>
      <w:sz w:val="20"/>
    </w:rPr>
  </w:style>
  <w:style w:type="paragraph" w:styleId="Topptekst">
    <w:name w:val="header"/>
    <w:basedOn w:val="Normal"/>
    <w:rsid w:val="00161330"/>
    <w:pPr>
      <w:pBdr>
        <w:bottom w:val="single" w:sz="6" w:space="3" w:color="auto"/>
      </w:pBdr>
      <w:tabs>
        <w:tab w:val="right" w:pos="8306"/>
      </w:tabs>
    </w:pPr>
    <w:rPr>
      <w:rFonts w:ascii="Arial" w:hAnsi="Arial"/>
      <w:b/>
    </w:rPr>
  </w:style>
  <w:style w:type="paragraph" w:styleId="Bunntekst">
    <w:name w:val="footer"/>
    <w:basedOn w:val="Normal"/>
    <w:rsid w:val="00161330"/>
    <w:pPr>
      <w:pBdr>
        <w:top w:val="single" w:sz="6" w:space="3" w:color="auto"/>
      </w:pBdr>
      <w:tabs>
        <w:tab w:val="center" w:pos="4153"/>
        <w:tab w:val="right" w:pos="8306"/>
      </w:tabs>
      <w:jc w:val="center"/>
    </w:pPr>
    <w:rPr>
      <w:rFonts w:ascii="Arial" w:hAnsi="Arial"/>
      <w:sz w:val="20"/>
    </w:rPr>
  </w:style>
  <w:style w:type="character" w:styleId="Sidetall">
    <w:name w:val="page number"/>
    <w:basedOn w:val="Standardskriftforavsnitt"/>
    <w:rsid w:val="00161330"/>
  </w:style>
  <w:style w:type="paragraph" w:customStyle="1" w:styleId="Tabelltekst">
    <w:name w:val="Tabelltekst"/>
    <w:basedOn w:val="Normal"/>
    <w:rsid w:val="00161330"/>
    <w:pPr>
      <w:widowControl w:val="0"/>
    </w:pPr>
    <w:rPr>
      <w:sz w:val="18"/>
    </w:rPr>
  </w:style>
  <w:style w:type="paragraph" w:customStyle="1" w:styleId="Tett">
    <w:name w:val="Tett"/>
    <w:basedOn w:val="Normal"/>
    <w:rsid w:val="00161330"/>
    <w:pPr>
      <w:keepNext/>
      <w:keepLines/>
      <w:widowControl w:val="0"/>
      <w:spacing w:after="120"/>
      <w:ind w:left="3970" w:hanging="1276"/>
    </w:pPr>
    <w:rPr>
      <w:spacing w:val="-10"/>
      <w:sz w:val="20"/>
    </w:rPr>
  </w:style>
  <w:style w:type="paragraph" w:customStyle="1" w:styleId="Tabelltekst2">
    <w:name w:val="Tabelltekst2"/>
    <w:basedOn w:val="Normal"/>
    <w:next w:val="Normal"/>
    <w:rsid w:val="00161330"/>
    <w:rPr>
      <w:sz w:val="16"/>
    </w:rPr>
  </w:style>
  <w:style w:type="paragraph" w:customStyle="1" w:styleId="Eksempel2">
    <w:name w:val="Eksempel 2"/>
    <w:basedOn w:val="Normal"/>
    <w:rsid w:val="00161330"/>
    <w:rPr>
      <w:rFonts w:ascii="Courier New" w:hAnsi="Courier New"/>
      <w:sz w:val="16"/>
    </w:rPr>
  </w:style>
  <w:style w:type="paragraph" w:customStyle="1" w:styleId="termdef">
    <w:name w:val="term_def"/>
    <w:basedOn w:val="Normal"/>
    <w:rsid w:val="00161330"/>
    <w:pPr>
      <w:ind w:left="2098" w:hanging="1418"/>
    </w:pPr>
    <w:rPr>
      <w:sz w:val="20"/>
    </w:rPr>
  </w:style>
  <w:style w:type="paragraph" w:customStyle="1" w:styleId="Blank">
    <w:name w:val="Blank"/>
    <w:basedOn w:val="Normal"/>
    <w:next w:val="Normal"/>
    <w:rsid w:val="00161330"/>
    <w:pPr>
      <w:pageBreakBefore/>
      <w:widowControl w:val="0"/>
      <w:spacing w:before="5670"/>
      <w:jc w:val="center"/>
    </w:pPr>
  </w:style>
  <w:style w:type="paragraph" w:customStyle="1" w:styleId="Begrep">
    <w:name w:val="Begrep"/>
    <w:basedOn w:val="Normal"/>
    <w:rsid w:val="00161330"/>
    <w:pPr>
      <w:ind w:left="2705" w:hanging="720"/>
    </w:pPr>
  </w:style>
  <w:style w:type="paragraph" w:customStyle="1" w:styleId="anormal">
    <w:name w:val="anormal"/>
    <w:basedOn w:val="Normal"/>
    <w:rsid w:val="00161330"/>
    <w:rPr>
      <w:sz w:val="20"/>
    </w:rPr>
  </w:style>
  <w:style w:type="paragraph" w:customStyle="1" w:styleId="tettinn">
    <w:name w:val="tett_inn"/>
    <w:basedOn w:val="Tett"/>
    <w:rsid w:val="00161330"/>
    <w:pPr>
      <w:ind w:left="5529"/>
    </w:pPr>
  </w:style>
  <w:style w:type="paragraph" w:styleId="Brdtekst">
    <w:name w:val="Body Text"/>
    <w:basedOn w:val="Normal"/>
    <w:rsid w:val="00161330"/>
    <w:rPr>
      <w:b/>
      <w:sz w:val="20"/>
    </w:rPr>
  </w:style>
  <w:style w:type="paragraph" w:customStyle="1" w:styleId="strekpkt">
    <w:name w:val="strekpkt"/>
    <w:basedOn w:val="anormal"/>
    <w:rsid w:val="00161330"/>
    <w:pPr>
      <w:ind w:left="1077" w:hanging="283"/>
    </w:pPr>
  </w:style>
  <w:style w:type="paragraph" w:customStyle="1" w:styleId="Overskrift">
    <w:name w:val="Overskrift"/>
    <w:basedOn w:val="Topptekst"/>
    <w:rsid w:val="00161330"/>
  </w:style>
  <w:style w:type="paragraph" w:styleId="Brdtekst2">
    <w:name w:val="Body Text 2"/>
    <w:basedOn w:val="Normal"/>
    <w:rsid w:val="00161330"/>
    <w:rPr>
      <w:i/>
      <w:sz w:val="20"/>
    </w:rPr>
  </w:style>
  <w:style w:type="character" w:styleId="Hyperkobling">
    <w:name w:val="Hyperlink"/>
    <w:basedOn w:val="Standardskriftforavsnitt"/>
    <w:uiPriority w:val="99"/>
    <w:rsid w:val="00161330"/>
    <w:rPr>
      <w:color w:val="0000FF"/>
      <w:u w:val="single"/>
    </w:rPr>
  </w:style>
  <w:style w:type="paragraph" w:customStyle="1" w:styleId="Tabletext">
    <w:name w:val="Table text"/>
    <w:rsid w:val="00161330"/>
    <w:rPr>
      <w:rFonts w:ascii="Helvetica" w:hAnsi="Helvetica"/>
      <w:sz w:val="16"/>
      <w:lang w:val="en-GB"/>
    </w:rPr>
  </w:style>
  <w:style w:type="paragraph" w:styleId="INNH1">
    <w:name w:val="toc 1"/>
    <w:basedOn w:val="Normal"/>
    <w:next w:val="Normal"/>
    <w:autoRedefine/>
    <w:uiPriority w:val="39"/>
    <w:unhideWhenUsed/>
    <w:qFormat/>
    <w:rsid w:val="00DE60F4"/>
    <w:pPr>
      <w:spacing w:before="120" w:after="120"/>
    </w:pPr>
    <w:rPr>
      <w:rFonts w:asciiTheme="minorHAnsi" w:hAnsiTheme="minorHAnsi"/>
      <w:b/>
      <w:bCs/>
      <w:caps/>
      <w:sz w:val="20"/>
      <w:szCs w:val="20"/>
    </w:rPr>
  </w:style>
  <w:style w:type="paragraph" w:styleId="INNH2">
    <w:name w:val="toc 2"/>
    <w:basedOn w:val="Normal"/>
    <w:next w:val="Normal"/>
    <w:autoRedefine/>
    <w:uiPriority w:val="39"/>
    <w:unhideWhenUsed/>
    <w:qFormat/>
    <w:rsid w:val="003650F2"/>
    <w:pPr>
      <w:ind w:left="220"/>
    </w:pPr>
    <w:rPr>
      <w:rFonts w:asciiTheme="minorHAnsi" w:hAnsiTheme="minorHAnsi"/>
      <w:smallCaps/>
      <w:sz w:val="20"/>
      <w:szCs w:val="20"/>
    </w:rPr>
  </w:style>
  <w:style w:type="paragraph" w:styleId="INNH3">
    <w:name w:val="toc 3"/>
    <w:basedOn w:val="Normal"/>
    <w:next w:val="Normal"/>
    <w:autoRedefine/>
    <w:uiPriority w:val="39"/>
    <w:unhideWhenUsed/>
    <w:qFormat/>
    <w:rsid w:val="003650F2"/>
    <w:pPr>
      <w:ind w:left="440"/>
    </w:pPr>
    <w:rPr>
      <w:rFonts w:asciiTheme="minorHAnsi" w:hAnsiTheme="minorHAnsi"/>
      <w:i/>
      <w:iCs/>
      <w:sz w:val="20"/>
      <w:szCs w:val="20"/>
    </w:rPr>
  </w:style>
  <w:style w:type="paragraph" w:styleId="INNH4">
    <w:name w:val="toc 4"/>
    <w:basedOn w:val="Normal"/>
    <w:next w:val="Normal"/>
    <w:autoRedefine/>
    <w:uiPriority w:val="39"/>
    <w:rsid w:val="00161330"/>
    <w:pPr>
      <w:ind w:left="660"/>
    </w:pPr>
    <w:rPr>
      <w:rFonts w:asciiTheme="minorHAnsi" w:hAnsiTheme="minorHAnsi"/>
      <w:sz w:val="18"/>
      <w:szCs w:val="18"/>
    </w:rPr>
  </w:style>
  <w:style w:type="paragraph" w:styleId="INNH5">
    <w:name w:val="toc 5"/>
    <w:basedOn w:val="Normal"/>
    <w:next w:val="Normal"/>
    <w:autoRedefine/>
    <w:uiPriority w:val="39"/>
    <w:rsid w:val="00161330"/>
    <w:pPr>
      <w:ind w:left="880"/>
    </w:pPr>
    <w:rPr>
      <w:rFonts w:asciiTheme="minorHAnsi" w:hAnsiTheme="minorHAnsi"/>
      <w:sz w:val="18"/>
      <w:szCs w:val="18"/>
    </w:rPr>
  </w:style>
  <w:style w:type="paragraph" w:styleId="INNH6">
    <w:name w:val="toc 6"/>
    <w:basedOn w:val="Normal"/>
    <w:next w:val="Normal"/>
    <w:autoRedefine/>
    <w:uiPriority w:val="39"/>
    <w:rsid w:val="00161330"/>
    <w:pPr>
      <w:ind w:left="1100"/>
    </w:pPr>
    <w:rPr>
      <w:rFonts w:asciiTheme="minorHAnsi" w:hAnsiTheme="minorHAnsi"/>
      <w:sz w:val="18"/>
      <w:szCs w:val="18"/>
    </w:rPr>
  </w:style>
  <w:style w:type="paragraph" w:styleId="INNH7">
    <w:name w:val="toc 7"/>
    <w:basedOn w:val="Normal"/>
    <w:next w:val="Normal"/>
    <w:autoRedefine/>
    <w:semiHidden/>
    <w:rsid w:val="00161330"/>
    <w:pPr>
      <w:ind w:left="1320"/>
    </w:pPr>
    <w:rPr>
      <w:rFonts w:asciiTheme="minorHAnsi" w:hAnsiTheme="minorHAnsi"/>
      <w:sz w:val="18"/>
      <w:szCs w:val="18"/>
    </w:rPr>
  </w:style>
  <w:style w:type="paragraph" w:styleId="INNH8">
    <w:name w:val="toc 8"/>
    <w:basedOn w:val="Normal"/>
    <w:next w:val="Normal"/>
    <w:autoRedefine/>
    <w:semiHidden/>
    <w:rsid w:val="00161330"/>
    <w:pPr>
      <w:ind w:left="1540"/>
    </w:pPr>
    <w:rPr>
      <w:rFonts w:asciiTheme="minorHAnsi" w:hAnsiTheme="minorHAnsi"/>
      <w:sz w:val="18"/>
      <w:szCs w:val="18"/>
    </w:rPr>
  </w:style>
  <w:style w:type="paragraph" w:styleId="INNH9">
    <w:name w:val="toc 9"/>
    <w:basedOn w:val="Normal"/>
    <w:next w:val="Normal"/>
    <w:autoRedefine/>
    <w:semiHidden/>
    <w:rsid w:val="00161330"/>
    <w:pPr>
      <w:ind w:left="1760"/>
    </w:pPr>
    <w:rPr>
      <w:rFonts w:asciiTheme="minorHAnsi" w:hAnsiTheme="minorHAnsi"/>
      <w:sz w:val="18"/>
      <w:szCs w:val="18"/>
    </w:rPr>
  </w:style>
  <w:style w:type="paragraph" w:styleId="Liste2">
    <w:name w:val="List 2"/>
    <w:basedOn w:val="Normal"/>
    <w:rsid w:val="00161330"/>
    <w:pPr>
      <w:ind w:left="566" w:hanging="283"/>
    </w:pPr>
    <w:rPr>
      <w:sz w:val="24"/>
    </w:rPr>
  </w:style>
  <w:style w:type="paragraph" w:styleId="Liste3">
    <w:name w:val="List 3"/>
    <w:basedOn w:val="Normal"/>
    <w:rsid w:val="00161330"/>
    <w:pPr>
      <w:ind w:left="849" w:hanging="283"/>
    </w:pPr>
    <w:rPr>
      <w:sz w:val="24"/>
    </w:rPr>
  </w:style>
  <w:style w:type="paragraph" w:styleId="Punktliste">
    <w:name w:val="List Bullet"/>
    <w:basedOn w:val="Normal"/>
    <w:autoRedefine/>
    <w:rsid w:val="00161330"/>
    <w:pPr>
      <w:ind w:left="283" w:hanging="283"/>
    </w:pPr>
    <w:rPr>
      <w:sz w:val="24"/>
    </w:rPr>
  </w:style>
  <w:style w:type="paragraph" w:styleId="Punktliste2">
    <w:name w:val="List Bullet 2"/>
    <w:basedOn w:val="Normal"/>
    <w:autoRedefine/>
    <w:rsid w:val="00161330"/>
    <w:pPr>
      <w:ind w:left="566" w:hanging="283"/>
    </w:pPr>
    <w:rPr>
      <w:sz w:val="24"/>
    </w:rPr>
  </w:style>
  <w:style w:type="paragraph" w:styleId="Liste-forts2">
    <w:name w:val="List Continue 2"/>
    <w:aliases w:val="list-2"/>
    <w:basedOn w:val="Normal"/>
    <w:rsid w:val="00161330"/>
    <w:pPr>
      <w:spacing w:after="120"/>
      <w:ind w:left="566"/>
    </w:pPr>
    <w:rPr>
      <w:sz w:val="24"/>
    </w:rPr>
  </w:style>
  <w:style w:type="paragraph" w:styleId="Tittel">
    <w:name w:val="Title"/>
    <w:basedOn w:val="Normal"/>
    <w:uiPriority w:val="10"/>
    <w:qFormat/>
    <w:rsid w:val="0016133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rdtekstinnrykk">
    <w:name w:val="Body Text Indent"/>
    <w:basedOn w:val="Normal"/>
    <w:rsid w:val="00161330"/>
    <w:pPr>
      <w:spacing w:after="120"/>
      <w:ind w:left="283"/>
    </w:pPr>
    <w:rPr>
      <w:sz w:val="24"/>
    </w:rPr>
  </w:style>
  <w:style w:type="paragraph" w:styleId="Brdtekst3">
    <w:name w:val="Body Text 3"/>
    <w:basedOn w:val="Brdtekstinnrykk"/>
    <w:rsid w:val="00161330"/>
  </w:style>
  <w:style w:type="paragraph" w:styleId="Undertittel">
    <w:name w:val="Subtitle"/>
    <w:basedOn w:val="Normal"/>
    <w:uiPriority w:val="11"/>
    <w:qFormat/>
    <w:rsid w:val="0016133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Innhold2">
    <w:name w:val="Innhold2"/>
    <w:basedOn w:val="Overskrift2"/>
    <w:rsid w:val="00161330"/>
    <w:pPr>
      <w:tabs>
        <w:tab w:val="num" w:pos="432"/>
      </w:tabs>
      <w:spacing w:before="240" w:after="60"/>
      <w:ind w:left="879" w:hanging="709"/>
      <w:outlineLvl w:val="9"/>
    </w:pPr>
    <w:rPr>
      <w:i/>
    </w:rPr>
  </w:style>
  <w:style w:type="paragraph" w:customStyle="1" w:styleId="Brdtekstinnrykk21">
    <w:name w:val="Brødtekstinnrykk 21"/>
    <w:basedOn w:val="Normal"/>
    <w:rsid w:val="00161330"/>
    <w:pPr>
      <w:ind w:left="708"/>
    </w:pPr>
    <w:rPr>
      <w:rFonts w:ascii="Courier New" w:hAnsi="Courier New"/>
      <w:sz w:val="20"/>
    </w:rPr>
  </w:style>
  <w:style w:type="paragraph" w:customStyle="1" w:styleId="Brdtekst21">
    <w:name w:val="Brødtekst 21"/>
    <w:basedOn w:val="Normal"/>
    <w:rsid w:val="00161330"/>
    <w:pPr>
      <w:ind w:left="708"/>
    </w:pPr>
    <w:rPr>
      <w:sz w:val="24"/>
    </w:rPr>
  </w:style>
  <w:style w:type="paragraph" w:customStyle="1" w:styleId="Brdtekstinnrykk31">
    <w:name w:val="Brødtekstinnrykk 31"/>
    <w:basedOn w:val="Normal"/>
    <w:rsid w:val="00161330"/>
    <w:pPr>
      <w:ind w:left="708"/>
    </w:pPr>
    <w:rPr>
      <w:b/>
      <w:sz w:val="24"/>
    </w:rPr>
  </w:style>
  <w:style w:type="paragraph" w:styleId="Fotnotetekst">
    <w:name w:val="footnote text"/>
    <w:basedOn w:val="Normal"/>
    <w:semiHidden/>
    <w:rsid w:val="00161330"/>
    <w:rPr>
      <w:sz w:val="20"/>
    </w:rPr>
  </w:style>
  <w:style w:type="paragraph" w:styleId="Vanliginnrykk">
    <w:name w:val="Normal Indent"/>
    <w:basedOn w:val="Normal"/>
    <w:rsid w:val="00161330"/>
    <w:pPr>
      <w:ind w:left="708"/>
    </w:pPr>
    <w:rPr>
      <w:sz w:val="24"/>
    </w:rPr>
  </w:style>
  <w:style w:type="paragraph" w:customStyle="1" w:styleId="innh">
    <w:name w:val="innh"/>
    <w:basedOn w:val="Normal"/>
    <w:rsid w:val="00161330"/>
    <w:rPr>
      <w:sz w:val="24"/>
    </w:rPr>
  </w:style>
  <w:style w:type="paragraph" w:customStyle="1" w:styleId="innh10">
    <w:name w:val="innh1"/>
    <w:basedOn w:val="Vanliginnrykk"/>
    <w:next w:val="Normal"/>
    <w:rsid w:val="00161330"/>
    <w:pPr>
      <w:tabs>
        <w:tab w:val="left" w:pos="1077"/>
        <w:tab w:val="left" w:leader="dot" w:pos="8647"/>
        <w:tab w:val="left" w:pos="9072"/>
      </w:tabs>
      <w:ind w:right="851"/>
      <w:jc w:val="right"/>
    </w:pPr>
  </w:style>
  <w:style w:type="paragraph" w:customStyle="1" w:styleId="a2">
    <w:name w:val="a2"/>
    <w:basedOn w:val="Overskrift1"/>
    <w:next w:val="Normal"/>
    <w:rsid w:val="00161330"/>
    <w:pPr>
      <w:suppressAutoHyphens/>
      <w:spacing w:before="260" w:after="260" w:line="260" w:lineRule="exact"/>
      <w:jc w:val="both"/>
      <w:outlineLvl w:val="9"/>
    </w:pPr>
    <w:rPr>
      <w:rFonts w:ascii="Helvetica" w:hAnsi="Helvetica"/>
      <w:color w:val="000000"/>
      <w:sz w:val="24"/>
      <w:lang w:val="fr-FR"/>
    </w:rPr>
  </w:style>
  <w:style w:type="paragraph" w:customStyle="1" w:styleId="a3">
    <w:name w:val="a3"/>
    <w:basedOn w:val="Overskrift2"/>
    <w:next w:val="Normal"/>
    <w:rsid w:val="00161330"/>
    <w:pPr>
      <w:tabs>
        <w:tab w:val="num" w:pos="432"/>
      </w:tabs>
      <w:suppressAutoHyphens/>
      <w:spacing w:after="240" w:line="240" w:lineRule="exact"/>
      <w:ind w:left="432" w:hanging="432"/>
      <w:jc w:val="both"/>
      <w:outlineLvl w:val="9"/>
    </w:pPr>
    <w:rPr>
      <w:rFonts w:ascii="Helvetica" w:hAnsi="Helvetica"/>
      <w:color w:val="000000"/>
      <w:sz w:val="22"/>
      <w:lang w:val="fr-FR"/>
    </w:rPr>
  </w:style>
  <w:style w:type="paragraph" w:customStyle="1" w:styleId="a4">
    <w:name w:val="a4"/>
    <w:basedOn w:val="Overskrift3"/>
    <w:next w:val="Normal"/>
    <w:rsid w:val="00161330"/>
    <w:pPr>
      <w:tabs>
        <w:tab w:val="num" w:pos="432"/>
      </w:tabs>
      <w:suppressAutoHyphens/>
      <w:spacing w:after="220" w:line="220" w:lineRule="exact"/>
      <w:ind w:left="432" w:hanging="432"/>
      <w:jc w:val="both"/>
      <w:outlineLvl w:val="9"/>
    </w:pPr>
    <w:rPr>
      <w:rFonts w:ascii="Helvetica" w:hAnsi="Helvetica"/>
      <w:color w:val="000000"/>
      <w:lang w:val="fr-FR"/>
    </w:rPr>
  </w:style>
  <w:style w:type="paragraph" w:customStyle="1" w:styleId="a5">
    <w:name w:val="a5"/>
    <w:basedOn w:val="Overskrift4"/>
    <w:next w:val="Normal"/>
    <w:rsid w:val="00161330"/>
    <w:pPr>
      <w:tabs>
        <w:tab w:val="num" w:pos="432"/>
      </w:tabs>
      <w:suppressAutoHyphens/>
      <w:spacing w:before="0" w:after="220" w:line="220" w:lineRule="exact"/>
      <w:ind w:left="432" w:hanging="432"/>
      <w:jc w:val="both"/>
      <w:outlineLvl w:val="9"/>
    </w:pPr>
    <w:rPr>
      <w:rFonts w:ascii="Helvetica" w:hAnsi="Helvetica"/>
      <w:color w:val="000000"/>
      <w:sz w:val="20"/>
      <w:lang w:val="fr-FR"/>
    </w:rPr>
  </w:style>
  <w:style w:type="paragraph" w:customStyle="1" w:styleId="a6">
    <w:name w:val="a6"/>
    <w:basedOn w:val="Overskrift5"/>
    <w:next w:val="Normal"/>
    <w:rsid w:val="00161330"/>
    <w:pPr>
      <w:tabs>
        <w:tab w:val="num" w:pos="432"/>
      </w:tabs>
      <w:suppressAutoHyphens/>
      <w:spacing w:before="0" w:after="220" w:line="220" w:lineRule="exact"/>
      <w:ind w:left="432" w:hanging="432"/>
      <w:jc w:val="both"/>
      <w:outlineLvl w:val="9"/>
    </w:pPr>
    <w:rPr>
      <w:rFonts w:ascii="Helvetica" w:hAnsi="Helvetica"/>
      <w:color w:val="000000"/>
      <w:sz w:val="20"/>
      <w:lang w:val="fr-FR"/>
    </w:rPr>
  </w:style>
  <w:style w:type="paragraph" w:customStyle="1" w:styleId="ANNEX">
    <w:name w:val="ANNEX"/>
    <w:basedOn w:val="Normal"/>
    <w:next w:val="Normal"/>
    <w:rsid w:val="00161330"/>
    <w:pPr>
      <w:keepNext/>
      <w:spacing w:after="760"/>
      <w:jc w:val="center"/>
    </w:pPr>
    <w:rPr>
      <w:rFonts w:ascii="Helvetica" w:hAnsi="Helvetica"/>
      <w:b/>
      <w:color w:val="000000"/>
      <w:sz w:val="28"/>
      <w:lang w:val="fr-FR"/>
    </w:rPr>
  </w:style>
  <w:style w:type="paragraph" w:customStyle="1" w:styleId="Definition">
    <w:name w:val="Definition"/>
    <w:basedOn w:val="Normal"/>
    <w:rsid w:val="00161330"/>
    <w:pPr>
      <w:spacing w:after="220" w:line="260" w:lineRule="exact"/>
      <w:jc w:val="both"/>
    </w:pPr>
    <w:rPr>
      <w:rFonts w:ascii="Helvetica" w:hAnsi="Helvetica"/>
      <w:color w:val="000000"/>
      <w:sz w:val="20"/>
      <w:lang w:val="fr-FR"/>
    </w:rPr>
  </w:style>
  <w:style w:type="paragraph" w:customStyle="1" w:styleId="Doubleindentedpara">
    <w:name w:val="Double indented para"/>
    <w:rsid w:val="00161330"/>
    <w:pPr>
      <w:tabs>
        <w:tab w:val="left" w:pos="851"/>
        <w:tab w:val="left" w:pos="1134"/>
        <w:tab w:val="left" w:pos="1701"/>
        <w:tab w:val="left" w:pos="2268"/>
      </w:tabs>
      <w:spacing w:after="240"/>
      <w:ind w:left="567"/>
      <w:jc w:val="both"/>
    </w:pPr>
    <w:rPr>
      <w:rFonts w:ascii="Arial" w:hAnsi="Arial"/>
      <w:lang w:val="en-GB"/>
    </w:rPr>
  </w:style>
  <w:style w:type="paragraph" w:customStyle="1" w:styleId="Figurefootnote">
    <w:name w:val="Figure footnote"/>
    <w:basedOn w:val="Normal"/>
    <w:rsid w:val="00161330"/>
    <w:pPr>
      <w:keepNext/>
      <w:tabs>
        <w:tab w:val="left" w:pos="284"/>
      </w:tabs>
      <w:spacing w:before="200" w:after="220" w:line="200" w:lineRule="exact"/>
      <w:jc w:val="both"/>
    </w:pPr>
    <w:rPr>
      <w:rFonts w:ascii="Helvetica" w:hAnsi="Helvetica"/>
      <w:color w:val="000000"/>
      <w:sz w:val="18"/>
      <w:lang w:val="fr-FR"/>
    </w:rPr>
  </w:style>
  <w:style w:type="paragraph" w:customStyle="1" w:styleId="Figuretitle">
    <w:name w:val="Figure title"/>
    <w:basedOn w:val="Normal"/>
    <w:next w:val="Normal"/>
    <w:rsid w:val="00161330"/>
    <w:pPr>
      <w:suppressAutoHyphens/>
      <w:spacing w:before="220" w:after="220" w:line="220" w:lineRule="exact"/>
      <w:jc w:val="center"/>
    </w:pPr>
    <w:rPr>
      <w:rFonts w:ascii="Helvetica" w:hAnsi="Helvetica"/>
      <w:b/>
      <w:color w:val="000000"/>
      <w:sz w:val="20"/>
      <w:lang w:val="fr-FR"/>
    </w:rPr>
  </w:style>
  <w:style w:type="paragraph" w:customStyle="1" w:styleId="FlagPic">
    <w:name w:val="FlagPic"/>
    <w:rsid w:val="00161330"/>
    <w:rPr>
      <w:rFonts w:ascii="Tms Rmn" w:hAnsi="Tms Rmn"/>
      <w:sz w:val="3276"/>
      <w:lang w:val="en-US"/>
    </w:rPr>
  </w:style>
  <w:style w:type="character" w:styleId="Fotnotereferanse">
    <w:name w:val="footnote reference"/>
    <w:basedOn w:val="Standardskriftforavsnitt"/>
    <w:semiHidden/>
    <w:rsid w:val="00161330"/>
    <w:rPr>
      <w:rFonts w:ascii="Helvetica" w:hAnsi="Helvetica"/>
      <w:position w:val="6"/>
      <w:sz w:val="16"/>
      <w:vertAlign w:val="baseline"/>
    </w:rPr>
  </w:style>
  <w:style w:type="paragraph" w:customStyle="1" w:styleId="Formula">
    <w:name w:val="Formula"/>
    <w:basedOn w:val="Normal"/>
    <w:next w:val="Normal"/>
    <w:rsid w:val="00161330"/>
    <w:pPr>
      <w:tabs>
        <w:tab w:val="right" w:pos="10234"/>
      </w:tabs>
      <w:spacing w:after="220"/>
      <w:ind w:left="400"/>
      <w:jc w:val="both"/>
    </w:pPr>
    <w:rPr>
      <w:rFonts w:ascii="Helvetica" w:hAnsi="Helvetica"/>
      <w:color w:val="000000"/>
      <w:sz w:val="20"/>
      <w:lang w:val="fr-FR"/>
    </w:rPr>
  </w:style>
  <w:style w:type="paragraph" w:customStyle="1" w:styleId="Introduction">
    <w:name w:val="Introduction"/>
    <w:basedOn w:val="Overskrift2"/>
    <w:next w:val="Normal"/>
    <w:rsid w:val="00161330"/>
    <w:pPr>
      <w:tabs>
        <w:tab w:val="num" w:pos="432"/>
      </w:tabs>
      <w:suppressAutoHyphens/>
      <w:spacing w:before="960" w:after="260" w:line="260" w:lineRule="exact"/>
      <w:ind w:left="432" w:hanging="432"/>
      <w:jc w:val="both"/>
      <w:outlineLvl w:val="9"/>
    </w:pPr>
    <w:rPr>
      <w:rFonts w:ascii="Helvetica" w:hAnsi="Helvetica"/>
      <w:color w:val="000000"/>
      <w:lang w:val="fr-FR"/>
    </w:rPr>
  </w:style>
  <w:style w:type="paragraph" w:styleId="Liste-forts3">
    <w:name w:val="List Continue 3"/>
    <w:aliases w:val="list-3"/>
    <w:basedOn w:val="Normal"/>
    <w:rsid w:val="00161330"/>
    <w:pPr>
      <w:tabs>
        <w:tab w:val="left" w:pos="1600"/>
      </w:tabs>
      <w:spacing w:after="220"/>
      <w:ind w:left="1202" w:hanging="403"/>
      <w:jc w:val="both"/>
    </w:pPr>
    <w:rPr>
      <w:rFonts w:ascii="Helvetica" w:hAnsi="Helvetica"/>
      <w:color w:val="000000"/>
      <w:sz w:val="20"/>
      <w:lang w:val="fr-FR"/>
    </w:rPr>
  </w:style>
  <w:style w:type="paragraph" w:styleId="Liste-forts4">
    <w:name w:val="List Continue 4"/>
    <w:aliases w:val="list-4"/>
    <w:basedOn w:val="Normal"/>
    <w:rsid w:val="00161330"/>
    <w:pPr>
      <w:tabs>
        <w:tab w:val="left" w:pos="2000"/>
      </w:tabs>
      <w:spacing w:after="220"/>
      <w:ind w:left="1605" w:hanging="403"/>
      <w:jc w:val="both"/>
    </w:pPr>
    <w:rPr>
      <w:rFonts w:ascii="Helvetica" w:hAnsi="Helvetica"/>
      <w:color w:val="000000"/>
      <w:sz w:val="20"/>
      <w:lang w:val="fr-FR"/>
    </w:rPr>
  </w:style>
  <w:style w:type="paragraph" w:styleId="Liste-forts">
    <w:name w:val="List Continue"/>
    <w:aliases w:val="list-1"/>
    <w:basedOn w:val="Normal"/>
    <w:rsid w:val="00161330"/>
    <w:pPr>
      <w:tabs>
        <w:tab w:val="left" w:pos="800"/>
      </w:tabs>
      <w:spacing w:after="220"/>
      <w:ind w:left="403" w:hanging="403"/>
      <w:jc w:val="both"/>
    </w:pPr>
    <w:rPr>
      <w:rFonts w:ascii="Helvetica" w:hAnsi="Helvetica"/>
      <w:color w:val="000000"/>
      <w:sz w:val="20"/>
      <w:lang w:val="fr-FR"/>
    </w:rPr>
  </w:style>
  <w:style w:type="paragraph" w:customStyle="1" w:styleId="p1">
    <w:name w:val="p1"/>
    <w:basedOn w:val="Normal"/>
    <w:rsid w:val="00161330"/>
    <w:pPr>
      <w:spacing w:before="180" w:line="40" w:lineRule="atLeast"/>
      <w:jc w:val="both"/>
    </w:pPr>
    <w:rPr>
      <w:rFonts w:ascii="Helvetica" w:hAnsi="Helvetica"/>
      <w:color w:val="000000"/>
      <w:sz w:val="20"/>
    </w:rPr>
  </w:style>
  <w:style w:type="paragraph" w:customStyle="1" w:styleId="p2">
    <w:name w:val="p2"/>
    <w:basedOn w:val="Normal"/>
    <w:next w:val="Normal"/>
    <w:rsid w:val="00161330"/>
    <w:pPr>
      <w:spacing w:after="220"/>
      <w:jc w:val="both"/>
    </w:pPr>
    <w:rPr>
      <w:rFonts w:ascii="Helvetica" w:hAnsi="Helvetica"/>
      <w:color w:val="000000"/>
      <w:sz w:val="20"/>
      <w:lang w:val="fr-FR"/>
    </w:rPr>
  </w:style>
  <w:style w:type="paragraph" w:customStyle="1" w:styleId="p3">
    <w:name w:val="p3"/>
    <w:basedOn w:val="Normal"/>
    <w:next w:val="Normal"/>
    <w:rsid w:val="00161330"/>
    <w:pPr>
      <w:spacing w:after="220"/>
      <w:jc w:val="both"/>
    </w:pPr>
    <w:rPr>
      <w:rFonts w:ascii="Helvetica" w:hAnsi="Helvetica"/>
      <w:color w:val="000000"/>
      <w:sz w:val="20"/>
      <w:lang w:val="fr-FR"/>
    </w:rPr>
  </w:style>
  <w:style w:type="paragraph" w:customStyle="1" w:styleId="p4">
    <w:name w:val="p4"/>
    <w:basedOn w:val="Normal"/>
    <w:next w:val="Normal"/>
    <w:rsid w:val="00161330"/>
    <w:pPr>
      <w:spacing w:after="220"/>
      <w:jc w:val="both"/>
    </w:pPr>
    <w:rPr>
      <w:rFonts w:ascii="Helvetica" w:hAnsi="Helvetica"/>
      <w:color w:val="000000"/>
      <w:sz w:val="20"/>
      <w:lang w:val="fr-FR"/>
    </w:rPr>
  </w:style>
  <w:style w:type="paragraph" w:customStyle="1" w:styleId="p5">
    <w:name w:val="p5"/>
    <w:basedOn w:val="Normal"/>
    <w:next w:val="Normal"/>
    <w:rsid w:val="00161330"/>
    <w:pPr>
      <w:spacing w:after="220"/>
      <w:jc w:val="both"/>
    </w:pPr>
    <w:rPr>
      <w:rFonts w:ascii="Helvetica" w:hAnsi="Helvetica"/>
      <w:color w:val="000000"/>
      <w:sz w:val="20"/>
      <w:lang w:val="fr-FR"/>
    </w:rPr>
  </w:style>
  <w:style w:type="paragraph" w:customStyle="1" w:styleId="p6">
    <w:name w:val="p6"/>
    <w:basedOn w:val="Normal"/>
    <w:next w:val="Normal"/>
    <w:rsid w:val="00161330"/>
    <w:pPr>
      <w:spacing w:after="220"/>
      <w:jc w:val="both"/>
    </w:pPr>
    <w:rPr>
      <w:rFonts w:ascii="Helvetica" w:hAnsi="Helvetica"/>
      <w:color w:val="000000"/>
      <w:sz w:val="20"/>
      <w:lang w:val="fr-FR"/>
    </w:rPr>
  </w:style>
  <w:style w:type="paragraph" w:customStyle="1" w:styleId="Special">
    <w:name w:val="Special"/>
    <w:basedOn w:val="Normal"/>
    <w:next w:val="Normal"/>
    <w:rsid w:val="00161330"/>
    <w:pPr>
      <w:spacing w:after="220"/>
      <w:jc w:val="both"/>
    </w:pPr>
    <w:rPr>
      <w:rFonts w:ascii="Helvetica" w:hAnsi="Helvetica"/>
      <w:color w:val="000000"/>
      <w:sz w:val="20"/>
      <w:lang w:val="fr-FR"/>
    </w:rPr>
  </w:style>
  <w:style w:type="paragraph" w:customStyle="1" w:styleId="Tablefootnote">
    <w:name w:val="Table footnote"/>
    <w:basedOn w:val="Normal"/>
    <w:rsid w:val="00161330"/>
    <w:pPr>
      <w:tabs>
        <w:tab w:val="left" w:pos="284"/>
      </w:tabs>
      <w:spacing w:before="100" w:after="100" w:line="200" w:lineRule="exact"/>
      <w:jc w:val="both"/>
    </w:pPr>
    <w:rPr>
      <w:rFonts w:ascii="Helvetica" w:hAnsi="Helvetica"/>
      <w:color w:val="000000"/>
      <w:sz w:val="18"/>
      <w:lang w:val="fr-FR"/>
    </w:rPr>
  </w:style>
  <w:style w:type="paragraph" w:customStyle="1" w:styleId="Tabletitle">
    <w:name w:val="Table title"/>
    <w:basedOn w:val="Normal"/>
    <w:next w:val="Normal"/>
    <w:rsid w:val="00161330"/>
    <w:pPr>
      <w:keepNext/>
      <w:suppressAutoHyphens/>
      <w:spacing w:before="120" w:after="110" w:line="220" w:lineRule="exact"/>
      <w:jc w:val="center"/>
    </w:pPr>
    <w:rPr>
      <w:rFonts w:ascii="Helvetica" w:hAnsi="Helvetica"/>
      <w:b/>
      <w:sz w:val="20"/>
      <w:lang w:val="fr-FR"/>
    </w:rPr>
  </w:style>
  <w:style w:type="character" w:customStyle="1" w:styleId="TableFootNoteXref">
    <w:name w:val="TableFootNoteXref"/>
    <w:rsid w:val="00161330"/>
    <w:rPr>
      <w:position w:val="6"/>
      <w:sz w:val="16"/>
    </w:rPr>
  </w:style>
  <w:style w:type="paragraph" w:customStyle="1" w:styleId="Terms">
    <w:name w:val="Term(s)"/>
    <w:basedOn w:val="Normal"/>
    <w:next w:val="Definition"/>
    <w:rsid w:val="00161330"/>
    <w:pPr>
      <w:keepNext/>
      <w:tabs>
        <w:tab w:val="left" w:pos="567"/>
      </w:tabs>
      <w:spacing w:line="220" w:lineRule="exact"/>
    </w:pPr>
    <w:rPr>
      <w:rFonts w:ascii="Helvetica" w:hAnsi="Helvetica"/>
      <w:b/>
      <w:color w:val="000000"/>
      <w:sz w:val="20"/>
      <w:lang w:val="fr-FR"/>
    </w:rPr>
  </w:style>
  <w:style w:type="paragraph" w:customStyle="1" w:styleId="zzContents">
    <w:name w:val="zzContents"/>
    <w:basedOn w:val="Introduction"/>
    <w:next w:val="INNH1"/>
    <w:rsid w:val="00161330"/>
    <w:pPr>
      <w:jc w:val="left"/>
    </w:pPr>
  </w:style>
  <w:style w:type="paragraph" w:customStyle="1" w:styleId="zzCover">
    <w:name w:val="zzCover"/>
    <w:basedOn w:val="Normal"/>
    <w:rsid w:val="00161330"/>
    <w:pPr>
      <w:spacing w:after="220"/>
      <w:jc w:val="right"/>
    </w:pPr>
    <w:rPr>
      <w:rFonts w:ascii="Helvetica" w:hAnsi="Helvetica"/>
      <w:b/>
      <w:color w:val="000000"/>
      <w:sz w:val="24"/>
      <w:lang w:val="fr-FR"/>
    </w:rPr>
  </w:style>
  <w:style w:type="paragraph" w:customStyle="1" w:styleId="zzForeword">
    <w:name w:val="zzForeword"/>
    <w:basedOn w:val="Introduction"/>
    <w:next w:val="Normal"/>
    <w:rsid w:val="00161330"/>
    <w:pPr>
      <w:jc w:val="left"/>
    </w:pPr>
  </w:style>
  <w:style w:type="paragraph" w:customStyle="1" w:styleId="zzHelp">
    <w:name w:val="zzHelp"/>
    <w:basedOn w:val="Normal"/>
    <w:rsid w:val="00161330"/>
    <w:pPr>
      <w:spacing w:after="220" w:line="220" w:lineRule="exact"/>
      <w:jc w:val="both"/>
    </w:pPr>
    <w:rPr>
      <w:rFonts w:ascii="Helvetica" w:hAnsi="Helvetica"/>
      <w:color w:val="008000"/>
      <w:sz w:val="20"/>
      <w:lang w:val="fr-FR"/>
    </w:rPr>
  </w:style>
  <w:style w:type="character" w:customStyle="1" w:styleId="zzISOSTDAutomation">
    <w:name w:val="zzISOSTDAutomation"/>
    <w:rsid w:val="00161330"/>
    <w:rPr>
      <w:b/>
    </w:rPr>
  </w:style>
  <w:style w:type="character" w:customStyle="1" w:styleId="zzNormalFont">
    <w:name w:val="zzNormalFont"/>
    <w:basedOn w:val="Standardskriftforavsnitt"/>
    <w:rsid w:val="00161330"/>
  </w:style>
  <w:style w:type="paragraph" w:customStyle="1" w:styleId="zzSTDTitle">
    <w:name w:val="zzSTDTitle"/>
    <w:basedOn w:val="Normal"/>
    <w:rsid w:val="00161330"/>
    <w:pPr>
      <w:pageBreakBefore/>
      <w:suppressAutoHyphens/>
      <w:spacing w:before="960" w:after="760" w:line="340" w:lineRule="exact"/>
    </w:pPr>
    <w:rPr>
      <w:rFonts w:ascii="Helvetica" w:hAnsi="Helvetica"/>
      <w:b/>
      <w:color w:val="000000"/>
      <w:sz w:val="32"/>
      <w:lang w:val="fr-FR"/>
    </w:rPr>
  </w:style>
  <w:style w:type="paragraph" w:customStyle="1" w:styleId="artist">
    <w:name w:val="artist"/>
    <w:rsid w:val="00161330"/>
    <w:rPr>
      <w:lang w:val="en-US"/>
    </w:rPr>
  </w:style>
  <w:style w:type="character" w:customStyle="1" w:styleId="CODE">
    <w:name w:val="CODE"/>
    <w:basedOn w:val="Standardskriftforavsnitt"/>
    <w:rsid w:val="00161330"/>
    <w:rPr>
      <w:rFonts w:ascii="Courier New" w:hAnsi="Courier New"/>
    </w:rPr>
  </w:style>
  <w:style w:type="paragraph" w:styleId="Hilsen">
    <w:name w:val="Closing"/>
    <w:basedOn w:val="Normal"/>
    <w:rsid w:val="00161330"/>
    <w:pPr>
      <w:spacing w:after="220"/>
      <w:ind w:left="4252"/>
      <w:jc w:val="both"/>
    </w:pPr>
    <w:rPr>
      <w:rFonts w:ascii="Helvetica" w:hAnsi="Helvetica"/>
      <w:color w:val="000000"/>
      <w:sz w:val="20"/>
      <w:lang w:val="fr-FR"/>
    </w:rPr>
  </w:style>
  <w:style w:type="paragraph" w:customStyle="1" w:styleId="ISOLogo">
    <w:name w:val="ISOLogo"/>
    <w:rsid w:val="00161330"/>
    <w:pPr>
      <w:spacing w:before="180" w:line="40" w:lineRule="atLeast"/>
      <w:jc w:val="both"/>
    </w:pPr>
    <w:rPr>
      <w:rFonts w:ascii="Helvetica" w:hAnsi="Helvetica"/>
      <w:color w:val="000000"/>
      <w:lang w:val="en-GB"/>
    </w:rPr>
  </w:style>
  <w:style w:type="paragraph" w:customStyle="1" w:styleId="Note">
    <w:name w:val="Note"/>
    <w:basedOn w:val="Normal"/>
    <w:rsid w:val="00161330"/>
    <w:pPr>
      <w:spacing w:after="220" w:line="200" w:lineRule="exact"/>
      <w:jc w:val="both"/>
    </w:pPr>
    <w:rPr>
      <w:rFonts w:ascii="Helvetica" w:hAnsi="Helvetica"/>
      <w:color w:val="000000"/>
      <w:sz w:val="18"/>
      <w:lang w:val="fr-FR"/>
    </w:rPr>
  </w:style>
  <w:style w:type="paragraph" w:customStyle="1" w:styleId="renfonc">
    <w:name w:val="renfonc"/>
    <w:basedOn w:val="Normal"/>
    <w:rsid w:val="00161330"/>
    <w:pPr>
      <w:tabs>
        <w:tab w:val="left" w:pos="454"/>
      </w:tabs>
      <w:spacing w:after="200"/>
      <w:ind w:left="340" w:hanging="340"/>
    </w:pPr>
    <w:rPr>
      <w:rFonts w:ascii="Helvetica" w:hAnsi="Helvetica"/>
      <w:sz w:val="20"/>
    </w:rPr>
  </w:style>
  <w:style w:type="paragraph" w:customStyle="1" w:styleId="section">
    <w:name w:val="section"/>
    <w:basedOn w:val="Normal"/>
    <w:rsid w:val="00161330"/>
    <w:pPr>
      <w:keepNext/>
      <w:spacing w:after="380"/>
      <w:jc w:val="both"/>
    </w:pPr>
    <w:rPr>
      <w:rFonts w:ascii="Helvetica" w:hAnsi="Helvetica"/>
      <w:b/>
      <w:color w:val="000000"/>
      <w:sz w:val="24"/>
      <w:lang w:val="fr-FR"/>
    </w:rPr>
  </w:style>
  <w:style w:type="paragraph" w:customStyle="1" w:styleId="ISOLogo1">
    <w:name w:val="ISOLogo1"/>
    <w:rsid w:val="00161330"/>
    <w:pPr>
      <w:spacing w:after="220"/>
      <w:jc w:val="both"/>
    </w:pPr>
    <w:rPr>
      <w:rFonts w:ascii="Helvetica" w:hAnsi="Helvetica"/>
      <w:color w:val="000000"/>
      <w:lang w:val="fr-FR"/>
    </w:rPr>
  </w:style>
  <w:style w:type="paragraph" w:customStyle="1" w:styleId="panel2hintE">
    <w:name w:val="panel2hintE"/>
    <w:rsid w:val="00161330"/>
    <w:pPr>
      <w:spacing w:after="220"/>
    </w:pPr>
    <w:rPr>
      <w:rFonts w:ascii="Helvetica" w:hAnsi="Helvetica"/>
      <w:noProof/>
      <w:color w:val="000000"/>
    </w:rPr>
  </w:style>
  <w:style w:type="paragraph" w:customStyle="1" w:styleId="ISOlogo0">
    <w:name w:val="ISOlogo"/>
    <w:rsid w:val="00161330"/>
    <w:rPr>
      <w:rFonts w:ascii="Tms Rmn" w:hAnsi="Tms Rmn"/>
      <w:noProof/>
      <w:sz w:val="3276"/>
    </w:rPr>
  </w:style>
  <w:style w:type="paragraph" w:customStyle="1" w:styleId="IsolibMLS">
    <w:name w:val="IsolibMLS"/>
    <w:rsid w:val="00161330"/>
    <w:pPr>
      <w:spacing w:after="220"/>
      <w:jc w:val="both"/>
    </w:pPr>
    <w:rPr>
      <w:rFonts w:ascii="Helvetica" w:hAnsi="Helvetica"/>
      <w:color w:val="000000"/>
      <w:lang w:val="fr-FR"/>
    </w:rPr>
  </w:style>
  <w:style w:type="paragraph" w:customStyle="1" w:styleId="indent">
    <w:name w:val="indent"/>
    <w:basedOn w:val="Normal"/>
    <w:rsid w:val="00161330"/>
    <w:pPr>
      <w:tabs>
        <w:tab w:val="left" w:pos="720"/>
      </w:tabs>
      <w:ind w:left="720" w:hanging="360"/>
    </w:pPr>
    <w:rPr>
      <w:rFonts w:ascii="Helvetica" w:hAnsi="Helvetica"/>
      <w:sz w:val="24"/>
      <w:lang w:val="en-US"/>
    </w:rPr>
  </w:style>
  <w:style w:type="character" w:styleId="Linjenummer">
    <w:name w:val="line number"/>
    <w:basedOn w:val="Standardskriftforavsnitt"/>
    <w:rsid w:val="00161330"/>
  </w:style>
  <w:style w:type="paragraph" w:customStyle="1" w:styleId="Heading">
    <w:name w:val="Heading"/>
    <w:basedOn w:val="Normal"/>
    <w:rsid w:val="00161330"/>
    <w:pPr>
      <w:spacing w:before="120" w:line="360" w:lineRule="auto"/>
    </w:pPr>
    <w:rPr>
      <w:rFonts w:ascii="Helvetica" w:hAnsi="Helvetica"/>
      <w:b/>
      <w:sz w:val="28"/>
      <w:lang w:val="en-US"/>
    </w:rPr>
  </w:style>
  <w:style w:type="paragraph" w:customStyle="1" w:styleId="Body">
    <w:name w:val="Body"/>
    <w:basedOn w:val="Normal"/>
    <w:rsid w:val="00161330"/>
    <w:rPr>
      <w:sz w:val="24"/>
      <w:lang w:val="en-US"/>
    </w:rPr>
  </w:style>
  <w:style w:type="paragraph" w:customStyle="1" w:styleId="CellBody">
    <w:name w:val="CellBody"/>
    <w:basedOn w:val="Normal"/>
    <w:rsid w:val="00161330"/>
    <w:rPr>
      <w:sz w:val="24"/>
      <w:lang w:val="en-US"/>
    </w:rPr>
  </w:style>
  <w:style w:type="paragraph" w:customStyle="1" w:styleId="CellHeading">
    <w:name w:val="CellHeading"/>
    <w:basedOn w:val="Normal"/>
    <w:rsid w:val="00161330"/>
    <w:rPr>
      <w:sz w:val="24"/>
      <w:lang w:val="en-US"/>
    </w:rPr>
  </w:style>
  <w:style w:type="paragraph" w:customStyle="1" w:styleId="Footnote">
    <w:name w:val="Footnote"/>
    <w:basedOn w:val="Normal"/>
    <w:rsid w:val="00161330"/>
    <w:rPr>
      <w:sz w:val="24"/>
      <w:lang w:val="en-US"/>
    </w:rPr>
  </w:style>
  <w:style w:type="paragraph" w:customStyle="1" w:styleId="TableFootnote0">
    <w:name w:val="TableFootnote"/>
    <w:basedOn w:val="Normal"/>
    <w:rsid w:val="00161330"/>
    <w:rPr>
      <w:sz w:val="24"/>
      <w:lang w:val="en-US"/>
    </w:rPr>
  </w:style>
  <w:style w:type="paragraph" w:customStyle="1" w:styleId="TableTitle0">
    <w:name w:val="TableTitle"/>
    <w:basedOn w:val="Normal"/>
    <w:rsid w:val="00161330"/>
    <w:rPr>
      <w:sz w:val="24"/>
      <w:lang w:val="en-US"/>
    </w:rPr>
  </w:style>
  <w:style w:type="paragraph" w:customStyle="1" w:styleId="cc">
    <w:name w:val="cc"/>
    <w:basedOn w:val="Normal"/>
    <w:rsid w:val="00161330"/>
    <w:rPr>
      <w:sz w:val="24"/>
      <w:lang w:val="en-US"/>
    </w:rPr>
  </w:style>
  <w:style w:type="paragraph" w:customStyle="1" w:styleId="CopyTo">
    <w:name w:val="CopyTo"/>
    <w:basedOn w:val="Normal"/>
    <w:rsid w:val="00161330"/>
    <w:rPr>
      <w:sz w:val="24"/>
      <w:lang w:val="en-US"/>
    </w:rPr>
  </w:style>
  <w:style w:type="paragraph" w:customStyle="1" w:styleId="From">
    <w:name w:val="From"/>
    <w:basedOn w:val="Normal"/>
    <w:rsid w:val="00161330"/>
    <w:rPr>
      <w:sz w:val="24"/>
      <w:lang w:val="en-US"/>
    </w:rPr>
  </w:style>
  <w:style w:type="paragraph" w:customStyle="1" w:styleId="Subject">
    <w:name w:val="Subject"/>
    <w:basedOn w:val="Normal"/>
    <w:rsid w:val="00161330"/>
    <w:rPr>
      <w:sz w:val="24"/>
      <w:lang w:val="en-US"/>
    </w:rPr>
  </w:style>
  <w:style w:type="paragraph" w:customStyle="1" w:styleId="Through">
    <w:name w:val="Through"/>
    <w:basedOn w:val="Normal"/>
    <w:rsid w:val="00161330"/>
    <w:rPr>
      <w:sz w:val="24"/>
      <w:lang w:val="en-US"/>
    </w:rPr>
  </w:style>
  <w:style w:type="paragraph" w:customStyle="1" w:styleId="To">
    <w:name w:val="To"/>
    <w:basedOn w:val="Normal"/>
    <w:rsid w:val="00161330"/>
    <w:rPr>
      <w:sz w:val="24"/>
      <w:lang w:val="en-US"/>
    </w:rPr>
  </w:style>
  <w:style w:type="paragraph" w:customStyle="1" w:styleId="bullet">
    <w:name w:val="bullet"/>
    <w:basedOn w:val="Normal"/>
    <w:rsid w:val="00161330"/>
    <w:pPr>
      <w:ind w:left="720" w:hanging="180"/>
    </w:pPr>
    <w:rPr>
      <w:rFonts w:ascii="Times" w:hAnsi="Times"/>
      <w:sz w:val="24"/>
      <w:lang w:val="en-US"/>
    </w:rPr>
  </w:style>
  <w:style w:type="paragraph" w:customStyle="1" w:styleId="Heading0">
    <w:name w:val="Heading 0"/>
    <w:basedOn w:val="Heading"/>
    <w:rsid w:val="00161330"/>
    <w:rPr>
      <w:b w:val="0"/>
      <w:sz w:val="24"/>
    </w:rPr>
  </w:style>
  <w:style w:type="paragraph" w:customStyle="1" w:styleId="indent2">
    <w:name w:val="indent 2"/>
    <w:basedOn w:val="indent"/>
    <w:rsid w:val="00161330"/>
    <w:pPr>
      <w:tabs>
        <w:tab w:val="clear" w:pos="720"/>
      </w:tabs>
      <w:ind w:left="2430" w:hanging="1890"/>
    </w:pPr>
    <w:rPr>
      <w:b/>
    </w:rPr>
  </w:style>
  <w:style w:type="paragraph" w:customStyle="1" w:styleId="bullet10">
    <w:name w:val="bullet 1"/>
    <w:basedOn w:val="Normal"/>
    <w:rsid w:val="00161330"/>
    <w:pPr>
      <w:tabs>
        <w:tab w:val="left" w:pos="360"/>
        <w:tab w:val="left" w:pos="1080"/>
        <w:tab w:val="left" w:pos="1440"/>
        <w:tab w:val="left" w:pos="1800"/>
        <w:tab w:val="left" w:pos="9540"/>
      </w:tabs>
    </w:pPr>
    <w:rPr>
      <w:rFonts w:ascii="Helvetica" w:hAnsi="Helvetica"/>
      <w:sz w:val="24"/>
      <w:lang w:val="en-US"/>
    </w:rPr>
  </w:style>
  <w:style w:type="paragraph" w:customStyle="1" w:styleId="ISOhdg10">
    <w:name w:val="ISOhdg10"/>
    <w:basedOn w:val="Normal"/>
    <w:rsid w:val="00161330"/>
    <w:pPr>
      <w:keepNext/>
      <w:spacing w:before="240" w:after="220"/>
      <w:jc w:val="both"/>
    </w:pPr>
    <w:rPr>
      <w:rFonts w:ascii="Univers" w:hAnsi="Univers"/>
      <w:b/>
      <w:color w:val="000000"/>
      <w:sz w:val="20"/>
      <w:lang w:val="en-US"/>
    </w:rPr>
  </w:style>
  <w:style w:type="paragraph" w:customStyle="1" w:styleId="ISOhdg11">
    <w:name w:val="ISOhdg11"/>
    <w:basedOn w:val="Normal"/>
    <w:rsid w:val="00161330"/>
    <w:pPr>
      <w:keepNext/>
      <w:spacing w:before="240" w:after="220"/>
      <w:jc w:val="both"/>
    </w:pPr>
    <w:rPr>
      <w:rFonts w:ascii="Univers" w:hAnsi="Univers"/>
      <w:b/>
      <w:color w:val="000000"/>
      <w:lang w:val="en-US"/>
    </w:rPr>
  </w:style>
  <w:style w:type="paragraph" w:customStyle="1" w:styleId="ISOanxHd">
    <w:name w:val="ISOanxHd"/>
    <w:basedOn w:val="Normal"/>
    <w:rsid w:val="00161330"/>
    <w:pPr>
      <w:keepNext/>
      <w:spacing w:after="220"/>
      <w:jc w:val="center"/>
    </w:pPr>
    <w:rPr>
      <w:rFonts w:ascii="Univers" w:hAnsi="Univers"/>
      <w:b/>
      <w:color w:val="000000"/>
      <w:sz w:val="28"/>
      <w:lang w:val="en-US"/>
    </w:rPr>
  </w:style>
  <w:style w:type="paragraph" w:customStyle="1" w:styleId="TextList">
    <w:name w:val="Text List"/>
    <w:basedOn w:val="Normal"/>
    <w:next w:val="Normal"/>
    <w:rsid w:val="00161330"/>
    <w:pPr>
      <w:keepNext/>
      <w:keepLines/>
    </w:pPr>
    <w:rPr>
      <w:rFonts w:ascii="Helvetica" w:hAnsi="Helvetica"/>
      <w:sz w:val="20"/>
    </w:rPr>
  </w:style>
  <w:style w:type="paragraph" w:customStyle="1" w:styleId="TextListEnd">
    <w:name w:val="Text List End"/>
    <w:basedOn w:val="Normal"/>
    <w:next w:val="Normal"/>
    <w:rsid w:val="00161330"/>
    <w:pPr>
      <w:keepNext/>
      <w:keepLines/>
      <w:spacing w:after="220"/>
    </w:pPr>
    <w:rPr>
      <w:rFonts w:ascii="Helvetica" w:hAnsi="Helvetica"/>
      <w:sz w:val="20"/>
    </w:rPr>
  </w:style>
  <w:style w:type="paragraph" w:styleId="Dokumentkart">
    <w:name w:val="Document Map"/>
    <w:basedOn w:val="Normal"/>
    <w:semiHidden/>
    <w:rsid w:val="00161330"/>
    <w:pPr>
      <w:shd w:val="clear" w:color="auto" w:fill="000080"/>
    </w:pPr>
    <w:rPr>
      <w:rFonts w:ascii="Tahoma" w:hAnsi="Tahoma"/>
      <w:sz w:val="20"/>
    </w:rPr>
  </w:style>
  <w:style w:type="character" w:styleId="Merknadsreferanse">
    <w:name w:val="annotation reference"/>
    <w:basedOn w:val="Standardskriftforavsnitt"/>
    <w:semiHidden/>
    <w:rsid w:val="00161330"/>
    <w:rPr>
      <w:sz w:val="16"/>
    </w:rPr>
  </w:style>
  <w:style w:type="paragraph" w:styleId="Merknadstekst">
    <w:name w:val="annotation text"/>
    <w:basedOn w:val="Normal"/>
    <w:link w:val="MerknadstekstTegn"/>
    <w:semiHidden/>
    <w:rsid w:val="00161330"/>
    <w:rPr>
      <w:sz w:val="20"/>
    </w:rPr>
  </w:style>
  <w:style w:type="paragraph" w:styleId="Indeks1">
    <w:name w:val="index 1"/>
    <w:basedOn w:val="Normal"/>
    <w:next w:val="Normal"/>
    <w:autoRedefine/>
    <w:semiHidden/>
    <w:rsid w:val="00161330"/>
    <w:rPr>
      <w:sz w:val="20"/>
      <w:lang w:val="en-GB"/>
    </w:rPr>
  </w:style>
  <w:style w:type="paragraph" w:styleId="Stikkordregisteroverskrift">
    <w:name w:val="index heading"/>
    <w:basedOn w:val="Normal"/>
    <w:next w:val="Normal"/>
    <w:semiHidden/>
    <w:rsid w:val="00161330"/>
    <w:rPr>
      <w:sz w:val="20"/>
      <w:lang w:val="en-GB"/>
    </w:rPr>
  </w:style>
  <w:style w:type="paragraph" w:customStyle="1" w:styleId="innh90">
    <w:name w:val="innh 9"/>
    <w:basedOn w:val="Normal"/>
    <w:next w:val="Normal"/>
    <w:rsid w:val="00161330"/>
    <w:pPr>
      <w:tabs>
        <w:tab w:val="right" w:leader="dot" w:pos="9270"/>
      </w:tabs>
      <w:ind w:left="1540"/>
    </w:pPr>
    <w:rPr>
      <w:sz w:val="18"/>
      <w:lang w:val="en-GB"/>
    </w:rPr>
  </w:style>
  <w:style w:type="paragraph" w:customStyle="1" w:styleId="SOSI1SIDE">
    <w:name w:val="SOSI1SIDE"/>
    <w:basedOn w:val="Normal"/>
    <w:rsid w:val="00161330"/>
    <w:pPr>
      <w:ind w:left="567"/>
    </w:pPr>
    <w:rPr>
      <w:sz w:val="28"/>
      <w:lang w:val="en-GB"/>
    </w:rPr>
  </w:style>
  <w:style w:type="paragraph" w:customStyle="1" w:styleId="Innrykk">
    <w:name w:val="Innrykk"/>
    <w:basedOn w:val="Normal"/>
    <w:rsid w:val="00161330"/>
    <w:pPr>
      <w:ind w:left="2552"/>
    </w:pPr>
    <w:rPr>
      <w:sz w:val="20"/>
      <w:lang w:val="en-GB"/>
    </w:rPr>
  </w:style>
  <w:style w:type="paragraph" w:customStyle="1" w:styleId="sst">
    <w:name w:val="sst"/>
    <w:basedOn w:val="Tabelltekst"/>
    <w:rsid w:val="00161330"/>
    <w:rPr>
      <w:lang w:val="en-GB"/>
    </w:rPr>
  </w:style>
  <w:style w:type="paragraph" w:styleId="Indeks7">
    <w:name w:val="index 7"/>
    <w:basedOn w:val="Normal"/>
    <w:next w:val="Normal"/>
    <w:autoRedefine/>
    <w:semiHidden/>
    <w:rsid w:val="00161330"/>
    <w:pPr>
      <w:ind w:left="1698"/>
    </w:pPr>
    <w:rPr>
      <w:sz w:val="20"/>
      <w:lang w:val="en-GB"/>
    </w:rPr>
  </w:style>
  <w:style w:type="paragraph" w:styleId="Indeks6">
    <w:name w:val="index 6"/>
    <w:basedOn w:val="Normal"/>
    <w:next w:val="Normal"/>
    <w:autoRedefine/>
    <w:semiHidden/>
    <w:rsid w:val="00161330"/>
    <w:pPr>
      <w:ind w:left="1415"/>
    </w:pPr>
    <w:rPr>
      <w:sz w:val="20"/>
      <w:lang w:val="en-GB"/>
    </w:rPr>
  </w:style>
  <w:style w:type="paragraph" w:styleId="Indeks5">
    <w:name w:val="index 5"/>
    <w:basedOn w:val="Normal"/>
    <w:next w:val="Normal"/>
    <w:autoRedefine/>
    <w:semiHidden/>
    <w:rsid w:val="00161330"/>
    <w:pPr>
      <w:ind w:left="1132"/>
    </w:pPr>
    <w:rPr>
      <w:sz w:val="20"/>
      <w:lang w:val="en-GB"/>
    </w:rPr>
  </w:style>
  <w:style w:type="paragraph" w:styleId="Indeks4">
    <w:name w:val="index 4"/>
    <w:basedOn w:val="Normal"/>
    <w:next w:val="Normal"/>
    <w:autoRedefine/>
    <w:semiHidden/>
    <w:rsid w:val="00161330"/>
    <w:pPr>
      <w:ind w:left="849"/>
    </w:pPr>
    <w:rPr>
      <w:sz w:val="20"/>
      <w:lang w:val="en-GB"/>
    </w:rPr>
  </w:style>
  <w:style w:type="paragraph" w:styleId="Indeks3">
    <w:name w:val="index 3"/>
    <w:basedOn w:val="Normal"/>
    <w:next w:val="Normal"/>
    <w:autoRedefine/>
    <w:semiHidden/>
    <w:rsid w:val="00161330"/>
    <w:pPr>
      <w:ind w:left="566"/>
    </w:pPr>
    <w:rPr>
      <w:sz w:val="20"/>
      <w:lang w:val="en-GB"/>
    </w:rPr>
  </w:style>
  <w:style w:type="paragraph" w:styleId="Indeks2">
    <w:name w:val="index 2"/>
    <w:basedOn w:val="Normal"/>
    <w:next w:val="Normal"/>
    <w:autoRedefine/>
    <w:semiHidden/>
    <w:rsid w:val="00161330"/>
    <w:pPr>
      <w:ind w:left="283"/>
    </w:pPr>
    <w:rPr>
      <w:sz w:val="20"/>
      <w:lang w:val="en-GB"/>
    </w:rPr>
  </w:style>
  <w:style w:type="paragraph" w:customStyle="1" w:styleId="innh91">
    <w:name w:val="innh 91"/>
    <w:basedOn w:val="Normal"/>
    <w:next w:val="Normal"/>
    <w:rsid w:val="00161330"/>
    <w:pPr>
      <w:tabs>
        <w:tab w:val="right" w:leader="underscore" w:pos="9695"/>
      </w:tabs>
      <w:ind w:left="1540"/>
    </w:pPr>
    <w:rPr>
      <w:sz w:val="20"/>
      <w:lang w:val="en-GB"/>
    </w:rPr>
  </w:style>
  <w:style w:type="paragraph" w:styleId="Brdtekstinnrykk2">
    <w:name w:val="Body Text Indent 2"/>
    <w:basedOn w:val="Normal"/>
    <w:rsid w:val="00161330"/>
    <w:pPr>
      <w:ind w:left="709"/>
    </w:pPr>
    <w:rPr>
      <w:lang w:val="en-GB"/>
    </w:rPr>
  </w:style>
  <w:style w:type="paragraph" w:styleId="Brdtekstinnrykk3">
    <w:name w:val="Body Text Indent 3"/>
    <w:basedOn w:val="Normal"/>
    <w:rsid w:val="00161330"/>
    <w:pPr>
      <w:ind w:left="709"/>
    </w:pPr>
    <w:rPr>
      <w:i/>
      <w:lang w:val="en-GB"/>
    </w:rPr>
  </w:style>
  <w:style w:type="paragraph" w:customStyle="1" w:styleId="bildetekst">
    <w:name w:val="bildetekst"/>
    <w:basedOn w:val="Normal"/>
    <w:rsid w:val="00161330"/>
    <w:rPr>
      <w:sz w:val="24"/>
    </w:rPr>
  </w:style>
  <w:style w:type="paragraph" w:customStyle="1" w:styleId="Vanliginnrykk1">
    <w:name w:val="Vanlig innrykk1"/>
    <w:basedOn w:val="Normal"/>
    <w:rsid w:val="00161330"/>
    <w:pPr>
      <w:ind w:left="708" w:right="282"/>
      <w:jc w:val="both"/>
    </w:pPr>
    <w:rPr>
      <w:sz w:val="24"/>
    </w:rPr>
  </w:style>
  <w:style w:type="paragraph" w:styleId="Indeks8">
    <w:name w:val="index 8"/>
    <w:basedOn w:val="Normal"/>
    <w:next w:val="Normal"/>
    <w:autoRedefine/>
    <w:semiHidden/>
    <w:rsid w:val="00161330"/>
    <w:pPr>
      <w:ind w:left="1600" w:hanging="200"/>
    </w:pPr>
    <w:rPr>
      <w:sz w:val="20"/>
    </w:rPr>
  </w:style>
  <w:style w:type="paragraph" w:styleId="Indeks9">
    <w:name w:val="index 9"/>
    <w:basedOn w:val="Normal"/>
    <w:next w:val="Normal"/>
    <w:autoRedefine/>
    <w:semiHidden/>
    <w:rsid w:val="00161330"/>
    <w:pPr>
      <w:ind w:left="1800" w:hanging="200"/>
    </w:pPr>
    <w:rPr>
      <w:sz w:val="20"/>
    </w:rPr>
  </w:style>
  <w:style w:type="paragraph" w:customStyle="1" w:styleId="Normal1">
    <w:name w:val="Normal 1"/>
    <w:basedOn w:val="Normal"/>
    <w:rsid w:val="00161330"/>
    <w:pPr>
      <w:tabs>
        <w:tab w:val="left" w:pos="0"/>
        <w:tab w:val="left" w:pos="566"/>
        <w:tab w:val="left" w:pos="1132"/>
        <w:tab w:val="right" w:pos="9070"/>
      </w:tabs>
      <w:spacing w:after="120"/>
    </w:pPr>
    <w:rPr>
      <w:color w:val="000000"/>
      <w:sz w:val="24"/>
    </w:rPr>
  </w:style>
  <w:style w:type="character" w:styleId="Fulgthyperkobling">
    <w:name w:val="FollowedHyperlink"/>
    <w:basedOn w:val="Standardskriftforavsnitt"/>
    <w:rsid w:val="00161330"/>
    <w:rPr>
      <w:color w:val="800080"/>
      <w:u w:val="single"/>
    </w:rPr>
  </w:style>
  <w:style w:type="paragraph" w:styleId="Bildetekst0">
    <w:name w:val="caption"/>
    <w:basedOn w:val="Normal"/>
    <w:next w:val="Normal"/>
    <w:uiPriority w:val="35"/>
    <w:unhideWhenUsed/>
    <w:qFormat/>
    <w:rsid w:val="00F32469"/>
    <w:pPr>
      <w:tabs>
        <w:tab w:val="left" w:pos="964"/>
      </w:tabs>
      <w:ind w:left="964" w:hanging="964"/>
    </w:pPr>
    <w:rPr>
      <w:bCs/>
      <w:i/>
      <w:sz w:val="20"/>
      <w:szCs w:val="18"/>
    </w:rPr>
  </w:style>
  <w:style w:type="paragraph" w:customStyle="1" w:styleId="Overskrift1h1">
    <w:name w:val="Overskrift 1.h1"/>
    <w:basedOn w:val="Normal"/>
    <w:next w:val="Normal"/>
    <w:rsid w:val="00161330"/>
    <w:pPr>
      <w:keepNext/>
      <w:spacing w:before="240" w:after="60"/>
      <w:outlineLvl w:val="0"/>
    </w:pPr>
    <w:rPr>
      <w:rFonts w:ascii="Arial" w:hAnsi="Arial"/>
      <w:b/>
      <w:kern w:val="28"/>
      <w:sz w:val="28"/>
    </w:rPr>
  </w:style>
  <w:style w:type="paragraph" w:customStyle="1" w:styleId="Overskrift2h2">
    <w:name w:val="Overskrift 2.h2"/>
    <w:basedOn w:val="Normal"/>
    <w:next w:val="Normal"/>
    <w:rsid w:val="00161330"/>
    <w:pPr>
      <w:keepNext/>
      <w:spacing w:before="240" w:after="60"/>
      <w:outlineLvl w:val="1"/>
    </w:pPr>
    <w:rPr>
      <w:rFonts w:ascii="Arial" w:hAnsi="Arial"/>
      <w:b/>
      <w:i/>
      <w:sz w:val="24"/>
    </w:rPr>
  </w:style>
  <w:style w:type="paragraph" w:customStyle="1" w:styleId="Overskrift3h3">
    <w:name w:val="Overskrift 3.h3"/>
    <w:basedOn w:val="Normal"/>
    <w:next w:val="Normal"/>
    <w:rsid w:val="00161330"/>
    <w:pPr>
      <w:keepNext/>
      <w:spacing w:before="240" w:after="60"/>
      <w:outlineLvl w:val="2"/>
    </w:pPr>
    <w:rPr>
      <w:rFonts w:ascii="Arial" w:hAnsi="Arial"/>
      <w:sz w:val="24"/>
    </w:rPr>
  </w:style>
  <w:style w:type="paragraph" w:customStyle="1" w:styleId="Overskrift4h4">
    <w:name w:val="Overskrift 4.h4"/>
    <w:basedOn w:val="Normal"/>
    <w:next w:val="Normal"/>
    <w:rsid w:val="00161330"/>
    <w:pPr>
      <w:keepNext/>
      <w:spacing w:before="240" w:after="60"/>
      <w:outlineLvl w:val="3"/>
    </w:pPr>
    <w:rPr>
      <w:rFonts w:ascii="Arial" w:hAnsi="Arial"/>
      <w:i/>
    </w:rPr>
  </w:style>
  <w:style w:type="paragraph" w:customStyle="1" w:styleId="Overskrift5h5">
    <w:name w:val="Overskrift 5.h5"/>
    <w:basedOn w:val="Normal"/>
    <w:next w:val="Normal"/>
    <w:rsid w:val="00161330"/>
    <w:pPr>
      <w:spacing w:before="240" w:after="60"/>
      <w:outlineLvl w:val="4"/>
    </w:pPr>
    <w:rPr>
      <w:rFonts w:ascii="Arial" w:hAnsi="Arial"/>
      <w:b/>
      <w:i/>
      <w:sz w:val="24"/>
    </w:rPr>
  </w:style>
  <w:style w:type="paragraph" w:customStyle="1" w:styleId="Overskrift6h6">
    <w:name w:val="Overskrift 6.h6"/>
    <w:basedOn w:val="Normal"/>
    <w:next w:val="Normal"/>
    <w:rsid w:val="00161330"/>
    <w:pPr>
      <w:spacing w:before="240" w:after="60"/>
      <w:outlineLvl w:val="5"/>
    </w:pPr>
    <w:rPr>
      <w:rFonts w:ascii="Arial" w:hAnsi="Arial"/>
      <w:b/>
      <w:i/>
      <w:sz w:val="24"/>
    </w:rPr>
  </w:style>
  <w:style w:type="paragraph" w:styleId="Bobletekst">
    <w:name w:val="Balloon Text"/>
    <w:basedOn w:val="Normal"/>
    <w:semiHidden/>
    <w:rsid w:val="00161330"/>
    <w:rPr>
      <w:rFonts w:ascii="Tahoma" w:hAnsi="Tahoma" w:cs="Tahoma"/>
      <w:sz w:val="16"/>
      <w:szCs w:val="16"/>
    </w:rPr>
  </w:style>
  <w:style w:type="character" w:customStyle="1" w:styleId="Normal1Tegn">
    <w:name w:val="Normal 1 Tegn"/>
    <w:basedOn w:val="Standardskriftforavsnitt"/>
    <w:rsid w:val="00161330"/>
    <w:rPr>
      <w:color w:val="000000"/>
      <w:sz w:val="24"/>
      <w:lang w:val="nb-NO" w:eastAsia="nb-NO" w:bidi="ar-SA"/>
    </w:rPr>
  </w:style>
  <w:style w:type="paragraph" w:styleId="Listeavsnitt">
    <w:name w:val="List Paragraph"/>
    <w:basedOn w:val="Normal"/>
    <w:uiPriority w:val="34"/>
    <w:qFormat/>
    <w:rsid w:val="00772D24"/>
    <w:pPr>
      <w:ind w:left="720"/>
      <w:contextualSpacing/>
    </w:pPr>
  </w:style>
  <w:style w:type="paragraph" w:styleId="NormalWeb">
    <w:name w:val="Normal (Web)"/>
    <w:basedOn w:val="Normal"/>
    <w:uiPriority w:val="99"/>
    <w:rsid w:val="00161330"/>
    <w:pPr>
      <w:spacing w:before="100" w:beforeAutospacing="1" w:after="100" w:afterAutospacing="1"/>
    </w:pPr>
    <w:rPr>
      <w:sz w:val="24"/>
      <w:szCs w:val="24"/>
    </w:rPr>
  </w:style>
  <w:style w:type="character" w:customStyle="1" w:styleId="anormalTegn">
    <w:name w:val="anormal Tegn"/>
    <w:basedOn w:val="Standardskriftforavsnitt"/>
    <w:rsid w:val="00161330"/>
    <w:rPr>
      <w:lang w:val="nb-NO" w:eastAsia="nb-NO" w:bidi="ar-SA"/>
    </w:rPr>
  </w:style>
  <w:style w:type="character" w:customStyle="1" w:styleId="Overskrift6h6Tegn">
    <w:name w:val="Overskrift 6.h6 Tegn"/>
    <w:basedOn w:val="Standardskriftforavsnitt"/>
    <w:rsid w:val="00161330"/>
    <w:rPr>
      <w:rFonts w:ascii="Arial" w:hAnsi="Arial"/>
      <w:b/>
      <w:i/>
      <w:sz w:val="24"/>
      <w:lang w:val="nb-NO" w:eastAsia="nb-NO" w:bidi="ar-SA"/>
    </w:rPr>
  </w:style>
  <w:style w:type="character" w:customStyle="1" w:styleId="anormalTegn1">
    <w:name w:val="anormal Tegn1"/>
    <w:basedOn w:val="Standardskriftforavsnitt"/>
    <w:rsid w:val="00161330"/>
    <w:rPr>
      <w:lang w:val="nb-NO" w:eastAsia="nb-NO" w:bidi="ar-SA"/>
    </w:rPr>
  </w:style>
  <w:style w:type="table" w:styleId="Tabellrutenett">
    <w:name w:val="Table Grid"/>
    <w:basedOn w:val="Vanligtabell"/>
    <w:uiPriority w:val="59"/>
    <w:rsid w:val="00CF2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rknadstekstTegn">
    <w:name w:val="Merknadstekst Tegn"/>
    <w:basedOn w:val="Standardskriftforavsnitt"/>
    <w:link w:val="Merknadstekst"/>
    <w:semiHidden/>
    <w:rsid w:val="00CF230C"/>
  </w:style>
  <w:style w:type="paragraph" w:styleId="Kommentaremne">
    <w:name w:val="annotation subject"/>
    <w:basedOn w:val="Merknadstekst"/>
    <w:next w:val="Merknadstekst"/>
    <w:link w:val="KommentaremneTegn"/>
    <w:rsid w:val="00337F0F"/>
    <w:rPr>
      <w:b/>
      <w:bCs/>
    </w:rPr>
  </w:style>
  <w:style w:type="character" w:customStyle="1" w:styleId="KommentaremneTegn">
    <w:name w:val="Kommentaremne Tegn"/>
    <w:basedOn w:val="MerknadstekstTegn"/>
    <w:link w:val="Kommentaremne"/>
    <w:rsid w:val="00337F0F"/>
    <w:rPr>
      <w:b/>
      <w:bCs/>
    </w:rPr>
  </w:style>
  <w:style w:type="character" w:styleId="Sterk">
    <w:name w:val="Strong"/>
    <w:basedOn w:val="Standardskriftforavsnitt"/>
    <w:uiPriority w:val="22"/>
    <w:qFormat/>
    <w:rsid w:val="0028160E"/>
    <w:rPr>
      <w:b/>
      <w:bCs/>
    </w:rPr>
  </w:style>
  <w:style w:type="character" w:customStyle="1" w:styleId="Overskrift1Tegn">
    <w:name w:val="Overskrift 1 Tegn"/>
    <w:aliases w:val="Niv.1 FKB Tegn"/>
    <w:basedOn w:val="Standardskriftforavsnitt"/>
    <w:link w:val="Overskrift1"/>
    <w:uiPriority w:val="9"/>
    <w:rsid w:val="002B606E"/>
    <w:rPr>
      <w:rFonts w:ascii="Verdana" w:eastAsiaTheme="majorEastAsia" w:hAnsi="Verdana" w:cs="Arial"/>
      <w:b/>
      <w:bCs/>
      <w:sz w:val="28"/>
      <w:szCs w:val="28"/>
    </w:rPr>
  </w:style>
  <w:style w:type="character" w:customStyle="1" w:styleId="Overskrift2Tegn">
    <w:name w:val="Overskrift 2 Tegn"/>
    <w:aliases w:val="Niv.2 FKB Tegn"/>
    <w:basedOn w:val="Standardskriftforavsnitt"/>
    <w:link w:val="Overskrift2"/>
    <w:rsid w:val="002B606E"/>
    <w:rPr>
      <w:rFonts w:ascii="Arial" w:eastAsiaTheme="majorEastAsia" w:hAnsi="Arial" w:cs="Arial"/>
      <w:b/>
      <w:bCs/>
      <w:sz w:val="24"/>
      <w:szCs w:val="24"/>
    </w:rPr>
  </w:style>
  <w:style w:type="character" w:customStyle="1" w:styleId="Overskrift3Tegn">
    <w:name w:val="Overskrift 3 Tegn"/>
    <w:aliases w:val="Niv.3 FKB Tegn"/>
    <w:basedOn w:val="Standardskriftforavsnitt"/>
    <w:link w:val="Overskrift3"/>
    <w:uiPriority w:val="9"/>
    <w:rsid w:val="00E627E1"/>
    <w:rPr>
      <w:rFonts w:ascii="Arial" w:eastAsiaTheme="majorEastAsia" w:hAnsi="Arial" w:cs="Arial"/>
      <w:b/>
      <w:bCs/>
      <w:sz w:val="24"/>
      <w:szCs w:val="24"/>
    </w:rPr>
  </w:style>
  <w:style w:type="character" w:customStyle="1" w:styleId="Overskrift4Tegn">
    <w:name w:val="Overskrift 4 Tegn"/>
    <w:aliases w:val="Niv.4 FKB Tegn,h4 Tegn"/>
    <w:basedOn w:val="Standardskriftforavsnitt"/>
    <w:link w:val="Overskrift4"/>
    <w:uiPriority w:val="9"/>
    <w:rsid w:val="0088796E"/>
    <w:rPr>
      <w:rFonts w:ascii="Arial" w:eastAsiaTheme="majorEastAsia" w:hAnsi="Arial" w:cs="Arial"/>
      <w:b/>
      <w:bCs/>
      <w:i/>
      <w:iCs/>
      <w:sz w:val="24"/>
      <w:szCs w:val="24"/>
    </w:rPr>
  </w:style>
  <w:style w:type="character" w:customStyle="1" w:styleId="Overskrift5Tegn">
    <w:name w:val="Overskrift 5 Tegn"/>
    <w:aliases w:val="Niv.5 FKB Tegn,h5 Tegn"/>
    <w:basedOn w:val="Standardskriftforavsnitt"/>
    <w:link w:val="Overskrift5"/>
    <w:uiPriority w:val="9"/>
    <w:rsid w:val="003650F2"/>
    <w:rPr>
      <w:rFonts w:ascii="Arial" w:eastAsiaTheme="majorEastAsia" w:hAnsi="Arial" w:cs="Arial"/>
      <w:b/>
      <w:i/>
      <w:sz w:val="24"/>
      <w:szCs w:val="24"/>
    </w:rPr>
  </w:style>
  <w:style w:type="character" w:customStyle="1" w:styleId="Overskrift6Tegn">
    <w:name w:val="Overskrift 6 Tegn"/>
    <w:aliases w:val="Niv.6 FKB Tegn,h6 Tegn"/>
    <w:basedOn w:val="Standardskriftforavsnitt"/>
    <w:link w:val="Overskrift6"/>
    <w:uiPriority w:val="9"/>
    <w:rsid w:val="003650F2"/>
    <w:rPr>
      <w:rFonts w:ascii="Arial" w:eastAsiaTheme="majorEastAsia" w:hAnsi="Arial" w:cs="Arial"/>
      <w:i/>
      <w:iCs/>
      <w:sz w:val="24"/>
      <w:szCs w:val="24"/>
    </w:rPr>
  </w:style>
  <w:style w:type="character" w:customStyle="1" w:styleId="Overskrift7Tegn">
    <w:name w:val="Overskrift 7 Tegn"/>
    <w:aliases w:val="Niv.7 FKB Tegn"/>
    <w:basedOn w:val="Standardskriftforavsnitt"/>
    <w:link w:val="Overskrift7"/>
    <w:uiPriority w:val="9"/>
    <w:rsid w:val="003650F2"/>
    <w:rPr>
      <w:rFonts w:ascii="Arial" w:eastAsiaTheme="majorEastAsia" w:hAnsi="Arial" w:cs="Arial"/>
      <w:i/>
      <w:iCs/>
      <w:sz w:val="24"/>
      <w:szCs w:val="24"/>
    </w:rPr>
  </w:style>
  <w:style w:type="character" w:customStyle="1" w:styleId="Overskrift8Tegn">
    <w:name w:val="Overskrift 8 Tegn"/>
    <w:basedOn w:val="Standardskriftforavsnitt"/>
    <w:link w:val="Overskrift8"/>
    <w:uiPriority w:val="9"/>
    <w:rsid w:val="003650F2"/>
    <w:rPr>
      <w:rFonts w:asciiTheme="majorHAnsi" w:eastAsiaTheme="majorEastAsia" w:hAnsiTheme="majorHAnsi" w:cstheme="majorBidi"/>
      <w:color w:val="404040" w:themeColor="text1" w:themeTint="BF"/>
      <w:sz w:val="20"/>
      <w:szCs w:val="20"/>
    </w:rPr>
  </w:style>
  <w:style w:type="paragraph" w:styleId="Overskriftforinnholdsfortegnelse">
    <w:name w:val="TOC Heading"/>
    <w:basedOn w:val="Overskrift1"/>
    <w:next w:val="Normal"/>
    <w:uiPriority w:val="39"/>
    <w:semiHidden/>
    <w:unhideWhenUsed/>
    <w:qFormat/>
    <w:rsid w:val="003650F2"/>
    <w:pPr>
      <w:numPr>
        <w:numId w:val="0"/>
      </w:numPr>
      <w:pBdr>
        <w:top w:val="none" w:sz="0" w:space="0" w:color="auto"/>
      </w:pBdr>
      <w:outlineLvl w:val="9"/>
    </w:pPr>
    <w:rPr>
      <w:rFonts w:asciiTheme="majorHAnsi" w:hAnsiTheme="majorHAnsi" w:cstheme="majorBidi"/>
      <w:color w:val="365F91" w:themeColor="accent1" w:themeShade="BF"/>
    </w:rPr>
  </w:style>
  <w:style w:type="paragraph" w:customStyle="1" w:styleId="Default">
    <w:name w:val="Default"/>
    <w:rsid w:val="00C63214"/>
    <w:pPr>
      <w:autoSpaceDE w:val="0"/>
      <w:autoSpaceDN w:val="0"/>
      <w:adjustRightInd w:val="0"/>
      <w:spacing w:after="0" w:line="240" w:lineRule="auto"/>
    </w:pPr>
    <w:rPr>
      <w:rFonts w:ascii="Times New Roman" w:hAnsi="Times New Roman" w:cs="Times New Roman"/>
      <w:color w:val="000000"/>
      <w:sz w:val="24"/>
      <w:szCs w:val="24"/>
    </w:rPr>
  </w:style>
  <w:style w:type="paragraph" w:styleId="Revisjon">
    <w:name w:val="Revision"/>
    <w:hidden/>
    <w:uiPriority w:val="99"/>
    <w:semiHidden/>
    <w:rsid w:val="00793183"/>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1688">
      <w:bodyDiv w:val="1"/>
      <w:marLeft w:val="0"/>
      <w:marRight w:val="0"/>
      <w:marTop w:val="0"/>
      <w:marBottom w:val="0"/>
      <w:divBdr>
        <w:top w:val="none" w:sz="0" w:space="0" w:color="auto"/>
        <w:left w:val="none" w:sz="0" w:space="0" w:color="auto"/>
        <w:bottom w:val="none" w:sz="0" w:space="0" w:color="auto"/>
        <w:right w:val="none" w:sz="0" w:space="0" w:color="auto"/>
      </w:divBdr>
    </w:div>
    <w:div w:id="116071187">
      <w:bodyDiv w:val="1"/>
      <w:marLeft w:val="0"/>
      <w:marRight w:val="0"/>
      <w:marTop w:val="0"/>
      <w:marBottom w:val="0"/>
      <w:divBdr>
        <w:top w:val="none" w:sz="0" w:space="0" w:color="auto"/>
        <w:left w:val="none" w:sz="0" w:space="0" w:color="auto"/>
        <w:bottom w:val="none" w:sz="0" w:space="0" w:color="auto"/>
        <w:right w:val="none" w:sz="0" w:space="0" w:color="auto"/>
      </w:divBdr>
    </w:div>
    <w:div w:id="198249297">
      <w:bodyDiv w:val="1"/>
      <w:marLeft w:val="0"/>
      <w:marRight w:val="0"/>
      <w:marTop w:val="0"/>
      <w:marBottom w:val="0"/>
      <w:divBdr>
        <w:top w:val="none" w:sz="0" w:space="0" w:color="auto"/>
        <w:left w:val="none" w:sz="0" w:space="0" w:color="auto"/>
        <w:bottom w:val="none" w:sz="0" w:space="0" w:color="auto"/>
        <w:right w:val="none" w:sz="0" w:space="0" w:color="auto"/>
      </w:divBdr>
    </w:div>
    <w:div w:id="571937031">
      <w:bodyDiv w:val="1"/>
      <w:marLeft w:val="0"/>
      <w:marRight w:val="0"/>
      <w:marTop w:val="0"/>
      <w:marBottom w:val="0"/>
      <w:divBdr>
        <w:top w:val="none" w:sz="0" w:space="0" w:color="auto"/>
        <w:left w:val="none" w:sz="0" w:space="0" w:color="auto"/>
        <w:bottom w:val="none" w:sz="0" w:space="0" w:color="auto"/>
        <w:right w:val="none" w:sz="0" w:space="0" w:color="auto"/>
      </w:divBdr>
    </w:div>
    <w:div w:id="605382845">
      <w:bodyDiv w:val="1"/>
      <w:marLeft w:val="0"/>
      <w:marRight w:val="0"/>
      <w:marTop w:val="0"/>
      <w:marBottom w:val="0"/>
      <w:divBdr>
        <w:top w:val="none" w:sz="0" w:space="0" w:color="auto"/>
        <w:left w:val="none" w:sz="0" w:space="0" w:color="auto"/>
        <w:bottom w:val="none" w:sz="0" w:space="0" w:color="auto"/>
        <w:right w:val="none" w:sz="0" w:space="0" w:color="auto"/>
      </w:divBdr>
    </w:div>
    <w:div w:id="617376175">
      <w:bodyDiv w:val="1"/>
      <w:marLeft w:val="0"/>
      <w:marRight w:val="0"/>
      <w:marTop w:val="0"/>
      <w:marBottom w:val="0"/>
      <w:divBdr>
        <w:top w:val="none" w:sz="0" w:space="0" w:color="auto"/>
        <w:left w:val="none" w:sz="0" w:space="0" w:color="auto"/>
        <w:bottom w:val="none" w:sz="0" w:space="0" w:color="auto"/>
        <w:right w:val="none" w:sz="0" w:space="0" w:color="auto"/>
      </w:divBdr>
    </w:div>
    <w:div w:id="809788704">
      <w:bodyDiv w:val="1"/>
      <w:marLeft w:val="0"/>
      <w:marRight w:val="0"/>
      <w:marTop w:val="0"/>
      <w:marBottom w:val="0"/>
      <w:divBdr>
        <w:top w:val="none" w:sz="0" w:space="0" w:color="auto"/>
        <w:left w:val="none" w:sz="0" w:space="0" w:color="auto"/>
        <w:bottom w:val="none" w:sz="0" w:space="0" w:color="auto"/>
        <w:right w:val="none" w:sz="0" w:space="0" w:color="auto"/>
      </w:divBdr>
    </w:div>
    <w:div w:id="842821477">
      <w:bodyDiv w:val="1"/>
      <w:marLeft w:val="0"/>
      <w:marRight w:val="0"/>
      <w:marTop w:val="0"/>
      <w:marBottom w:val="0"/>
      <w:divBdr>
        <w:top w:val="none" w:sz="0" w:space="0" w:color="auto"/>
        <w:left w:val="none" w:sz="0" w:space="0" w:color="auto"/>
        <w:bottom w:val="none" w:sz="0" w:space="0" w:color="auto"/>
        <w:right w:val="none" w:sz="0" w:space="0" w:color="auto"/>
      </w:divBdr>
    </w:div>
    <w:div w:id="882059102">
      <w:bodyDiv w:val="1"/>
      <w:marLeft w:val="0"/>
      <w:marRight w:val="0"/>
      <w:marTop w:val="0"/>
      <w:marBottom w:val="0"/>
      <w:divBdr>
        <w:top w:val="none" w:sz="0" w:space="0" w:color="auto"/>
        <w:left w:val="none" w:sz="0" w:space="0" w:color="auto"/>
        <w:bottom w:val="none" w:sz="0" w:space="0" w:color="auto"/>
        <w:right w:val="none" w:sz="0" w:space="0" w:color="auto"/>
      </w:divBdr>
    </w:div>
    <w:div w:id="979962885">
      <w:bodyDiv w:val="1"/>
      <w:marLeft w:val="0"/>
      <w:marRight w:val="0"/>
      <w:marTop w:val="0"/>
      <w:marBottom w:val="0"/>
      <w:divBdr>
        <w:top w:val="none" w:sz="0" w:space="0" w:color="auto"/>
        <w:left w:val="none" w:sz="0" w:space="0" w:color="auto"/>
        <w:bottom w:val="none" w:sz="0" w:space="0" w:color="auto"/>
        <w:right w:val="none" w:sz="0" w:space="0" w:color="auto"/>
      </w:divBdr>
    </w:div>
    <w:div w:id="1037926349">
      <w:bodyDiv w:val="1"/>
      <w:marLeft w:val="0"/>
      <w:marRight w:val="0"/>
      <w:marTop w:val="0"/>
      <w:marBottom w:val="0"/>
      <w:divBdr>
        <w:top w:val="none" w:sz="0" w:space="0" w:color="auto"/>
        <w:left w:val="none" w:sz="0" w:space="0" w:color="auto"/>
        <w:bottom w:val="none" w:sz="0" w:space="0" w:color="auto"/>
        <w:right w:val="none" w:sz="0" w:space="0" w:color="auto"/>
      </w:divBdr>
    </w:div>
    <w:div w:id="1086148729">
      <w:bodyDiv w:val="1"/>
      <w:marLeft w:val="0"/>
      <w:marRight w:val="0"/>
      <w:marTop w:val="0"/>
      <w:marBottom w:val="0"/>
      <w:divBdr>
        <w:top w:val="none" w:sz="0" w:space="0" w:color="auto"/>
        <w:left w:val="none" w:sz="0" w:space="0" w:color="auto"/>
        <w:bottom w:val="none" w:sz="0" w:space="0" w:color="auto"/>
        <w:right w:val="none" w:sz="0" w:space="0" w:color="auto"/>
      </w:divBdr>
    </w:div>
    <w:div w:id="1132290102">
      <w:bodyDiv w:val="1"/>
      <w:marLeft w:val="0"/>
      <w:marRight w:val="0"/>
      <w:marTop w:val="0"/>
      <w:marBottom w:val="0"/>
      <w:divBdr>
        <w:top w:val="none" w:sz="0" w:space="0" w:color="auto"/>
        <w:left w:val="none" w:sz="0" w:space="0" w:color="auto"/>
        <w:bottom w:val="none" w:sz="0" w:space="0" w:color="auto"/>
        <w:right w:val="none" w:sz="0" w:space="0" w:color="auto"/>
      </w:divBdr>
    </w:div>
    <w:div w:id="1216507538">
      <w:bodyDiv w:val="1"/>
      <w:marLeft w:val="0"/>
      <w:marRight w:val="0"/>
      <w:marTop w:val="0"/>
      <w:marBottom w:val="0"/>
      <w:divBdr>
        <w:top w:val="none" w:sz="0" w:space="0" w:color="auto"/>
        <w:left w:val="none" w:sz="0" w:space="0" w:color="auto"/>
        <w:bottom w:val="none" w:sz="0" w:space="0" w:color="auto"/>
        <w:right w:val="none" w:sz="0" w:space="0" w:color="auto"/>
      </w:divBdr>
    </w:div>
    <w:div w:id="1223246856">
      <w:bodyDiv w:val="1"/>
      <w:marLeft w:val="0"/>
      <w:marRight w:val="0"/>
      <w:marTop w:val="0"/>
      <w:marBottom w:val="0"/>
      <w:divBdr>
        <w:top w:val="none" w:sz="0" w:space="0" w:color="auto"/>
        <w:left w:val="none" w:sz="0" w:space="0" w:color="auto"/>
        <w:bottom w:val="none" w:sz="0" w:space="0" w:color="auto"/>
        <w:right w:val="none" w:sz="0" w:space="0" w:color="auto"/>
      </w:divBdr>
    </w:div>
    <w:div w:id="1499930642">
      <w:bodyDiv w:val="1"/>
      <w:marLeft w:val="0"/>
      <w:marRight w:val="0"/>
      <w:marTop w:val="0"/>
      <w:marBottom w:val="0"/>
      <w:divBdr>
        <w:top w:val="none" w:sz="0" w:space="0" w:color="auto"/>
        <w:left w:val="none" w:sz="0" w:space="0" w:color="auto"/>
        <w:bottom w:val="none" w:sz="0" w:space="0" w:color="auto"/>
        <w:right w:val="none" w:sz="0" w:space="0" w:color="auto"/>
      </w:divBdr>
    </w:div>
    <w:div w:id="1606575521">
      <w:bodyDiv w:val="1"/>
      <w:marLeft w:val="0"/>
      <w:marRight w:val="0"/>
      <w:marTop w:val="0"/>
      <w:marBottom w:val="0"/>
      <w:divBdr>
        <w:top w:val="none" w:sz="0" w:space="0" w:color="auto"/>
        <w:left w:val="none" w:sz="0" w:space="0" w:color="auto"/>
        <w:bottom w:val="none" w:sz="0" w:space="0" w:color="auto"/>
        <w:right w:val="none" w:sz="0" w:space="0" w:color="auto"/>
      </w:divBdr>
    </w:div>
    <w:div w:id="1702825310">
      <w:bodyDiv w:val="1"/>
      <w:marLeft w:val="0"/>
      <w:marRight w:val="0"/>
      <w:marTop w:val="0"/>
      <w:marBottom w:val="0"/>
      <w:divBdr>
        <w:top w:val="none" w:sz="0" w:space="0" w:color="auto"/>
        <w:left w:val="none" w:sz="0" w:space="0" w:color="auto"/>
        <w:bottom w:val="none" w:sz="0" w:space="0" w:color="auto"/>
        <w:right w:val="none" w:sz="0" w:space="0" w:color="auto"/>
      </w:divBdr>
    </w:div>
    <w:div w:id="1747073223">
      <w:bodyDiv w:val="1"/>
      <w:marLeft w:val="0"/>
      <w:marRight w:val="0"/>
      <w:marTop w:val="0"/>
      <w:marBottom w:val="0"/>
      <w:divBdr>
        <w:top w:val="none" w:sz="0" w:space="0" w:color="auto"/>
        <w:left w:val="none" w:sz="0" w:space="0" w:color="auto"/>
        <w:bottom w:val="none" w:sz="0" w:space="0" w:color="auto"/>
        <w:right w:val="none" w:sz="0" w:space="0" w:color="auto"/>
      </w:divBdr>
    </w:div>
    <w:div w:id="1798331594">
      <w:bodyDiv w:val="1"/>
      <w:marLeft w:val="0"/>
      <w:marRight w:val="0"/>
      <w:marTop w:val="0"/>
      <w:marBottom w:val="0"/>
      <w:divBdr>
        <w:top w:val="none" w:sz="0" w:space="0" w:color="auto"/>
        <w:left w:val="none" w:sz="0" w:space="0" w:color="auto"/>
        <w:bottom w:val="none" w:sz="0" w:space="0" w:color="auto"/>
        <w:right w:val="none" w:sz="0" w:space="0" w:color="auto"/>
      </w:divBdr>
    </w:div>
    <w:div w:id="1868323717">
      <w:bodyDiv w:val="1"/>
      <w:marLeft w:val="0"/>
      <w:marRight w:val="0"/>
      <w:marTop w:val="0"/>
      <w:marBottom w:val="0"/>
      <w:divBdr>
        <w:top w:val="none" w:sz="0" w:space="0" w:color="auto"/>
        <w:left w:val="none" w:sz="0" w:space="0" w:color="auto"/>
        <w:bottom w:val="none" w:sz="0" w:space="0" w:color="auto"/>
        <w:right w:val="none" w:sz="0" w:space="0" w:color="auto"/>
      </w:divBdr>
    </w:div>
    <w:div w:id="2034645500">
      <w:bodyDiv w:val="1"/>
      <w:marLeft w:val="0"/>
      <w:marRight w:val="0"/>
      <w:marTop w:val="0"/>
      <w:marBottom w:val="0"/>
      <w:divBdr>
        <w:top w:val="none" w:sz="0" w:space="0" w:color="auto"/>
        <w:left w:val="none" w:sz="0" w:space="0" w:color="auto"/>
        <w:bottom w:val="none" w:sz="0" w:space="0" w:color="auto"/>
        <w:right w:val="none" w:sz="0" w:space="0" w:color="auto"/>
      </w:divBdr>
    </w:div>
    <w:div w:id="206401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emf"/><Relationship Id="rId39" Type="http://schemas.openxmlformats.org/officeDocument/2006/relationships/image" Target="media/image26.png"/><Relationship Id="rId51"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yperlink" Target="http://www.skogkurs.no/vegnormaler/index.html" TargetMode="External"/><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7.emf"/><Relationship Id="rId25" Type="http://schemas.microsoft.com/office/2011/relationships/commentsExtended" Target="commentsExtended.xml"/><Relationship Id="rId33" Type="http://schemas.openxmlformats.org/officeDocument/2006/relationships/image" Target="media/image21.emf"/><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em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comments" Target="comments.xml"/><Relationship Id="rId32" Type="http://schemas.openxmlformats.org/officeDocument/2006/relationships/image" Target="media/image20.emf"/><Relationship Id="rId37" Type="http://schemas.openxmlformats.org/officeDocument/2006/relationships/image" Target="media/image24.emf"/><Relationship Id="rId40" Type="http://schemas.openxmlformats.org/officeDocument/2006/relationships/hyperlink" Target="https://register.geonorge.no/register/versjoner/produktspesifikasjoner/kartverket/tur-og-friluftsruter"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image" Target="media/image23.emf"/><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emf"/><Relationship Id="rId44" Type="http://schemas.microsoft.com/office/2011/relationships/people" Target="people.xml"/><Relationship Id="rId52"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2.emf"/><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aler\Sosiv3D.dot"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0197678A2406A4599839FFC18DDF768" ma:contentTypeVersion="10" ma:contentTypeDescription="Opprett et nytt dokument." ma:contentTypeScope="" ma:versionID="f9310a52822354d63f1110b0a1eea22c">
  <xsd:schema xmlns:xsd="http://www.w3.org/2001/XMLSchema" xmlns:xs="http://www.w3.org/2001/XMLSchema" xmlns:p="http://schemas.microsoft.com/office/2006/metadata/properties" xmlns:ns2="de407f30-0a01-49ad-890a-0c662440e1ce" xmlns:ns3="54191ed1-82c8-4ddf-a077-ae76bbed28a6" targetNamespace="http://schemas.microsoft.com/office/2006/metadata/properties" ma:root="true" ma:fieldsID="ba4e6fdfe000d2104633a027a6ad584b" ns2:_="" ns3:_="">
    <xsd:import namespace="de407f30-0a01-49ad-890a-0c662440e1ce"/>
    <xsd:import namespace="54191ed1-82c8-4ddf-a077-ae76bbed28a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407f30-0a01-49ad-890a-0c662440e1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4191ed1-82c8-4ddf-a077-ae76bbed28a6" elementFormDefault="qualified">
    <xsd:import namespace="http://schemas.microsoft.com/office/2006/documentManagement/types"/>
    <xsd:import namespace="http://schemas.microsoft.com/office/infopath/2007/PartnerControls"/>
    <xsd:element name="SharedWithUsers" ma:index="14"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538852-6726-4BCB-A7DB-D618EDB8E6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407f30-0a01-49ad-890a-0c662440e1ce"/>
    <ds:schemaRef ds:uri="54191ed1-82c8-4ddf-a077-ae76bbed28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18242B-A89D-45DF-99F9-0BEE3E8333EE}">
  <ds:schemaRefs>
    <ds:schemaRef ds:uri="http://schemas.microsoft.com/sharepoint/v3/contenttype/forms"/>
  </ds:schemaRefs>
</ds:datastoreItem>
</file>

<file path=customXml/itemProps3.xml><?xml version="1.0" encoding="utf-8"?>
<ds:datastoreItem xmlns:ds="http://schemas.openxmlformats.org/officeDocument/2006/customXml" ds:itemID="{3DCD7F36-6A13-4C68-8757-2C4F36E7373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045BFA2-42C1-428F-A5DD-8F761D3B9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Sosiv3D.dot</Template>
  <TotalTime>3</TotalTime>
  <Pages>19</Pages>
  <Words>3058</Words>
  <Characters>16208</Characters>
  <Application>Microsoft Office Word</Application>
  <DocSecurity>0</DocSecurity>
  <Lines>135</Lines>
  <Paragraphs>38</Paragraphs>
  <ScaleCrop>false</ScaleCrop>
  <Company>Statens kartverk</Company>
  <LinksUpToDate>false</LinksUpToDate>
  <CharactersWithSpaces>19228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Fotogrammetrisk registreringsinstruks FKB-TraktorvegSti 4.6</dc:title>
  <dc:creator>Håkon Dåsnes</dc:creator>
  <cp:keywords>FKB;Traktorveg;Sti;Fotogrammetrisk registrering</cp:keywords>
  <cp:lastModifiedBy>Mika Sundin</cp:lastModifiedBy>
  <cp:revision>114</cp:revision>
  <cp:lastPrinted>2020-01-17T11:54:00Z</cp:lastPrinted>
  <dcterms:created xsi:type="dcterms:W3CDTF">2021-09-12T20:37:00Z</dcterms:created>
  <dcterms:modified xsi:type="dcterms:W3CDTF">2021-10-04T12:52:00Z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0x010100D0197678A2406A4599839FFC18DDF768</vt:lpwstr>
  </property>
</Properties>
</file>